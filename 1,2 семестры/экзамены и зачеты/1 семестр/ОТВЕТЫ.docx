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309538" w14:textId="77777777" w:rsidR="006B40B7" w:rsidRPr="006B40B7" w:rsidRDefault="006B40B7" w:rsidP="006B40B7">
      <w:pPr>
        <w:spacing w:after="200" w:line="276" w:lineRule="auto"/>
        <w:jc w:val="center"/>
        <w:rPr>
          <w:rFonts w:ascii="Courier New" w:eastAsia="Calibri" w:hAnsi="Courier New" w:cs="Courier New"/>
          <w:sz w:val="24"/>
          <w:szCs w:val="24"/>
        </w:rPr>
      </w:pPr>
      <w:r w:rsidRPr="006B40B7">
        <w:rPr>
          <w:rFonts w:ascii="Courier New" w:eastAsia="Calibri" w:hAnsi="Courier New" w:cs="Courier New"/>
          <w:sz w:val="24"/>
          <w:szCs w:val="24"/>
        </w:rPr>
        <w:t xml:space="preserve">ВОПРОСЫ </w:t>
      </w:r>
    </w:p>
    <w:p w14:paraId="4CD973DD" w14:textId="77777777" w:rsidR="006B40B7" w:rsidRPr="006B40B7" w:rsidRDefault="006B40B7" w:rsidP="006B40B7">
      <w:pPr>
        <w:spacing w:after="200" w:line="276" w:lineRule="auto"/>
        <w:jc w:val="center"/>
        <w:rPr>
          <w:rFonts w:ascii="Courier New" w:eastAsia="Calibri" w:hAnsi="Courier New" w:cs="Courier New"/>
          <w:sz w:val="24"/>
          <w:szCs w:val="24"/>
        </w:rPr>
      </w:pPr>
      <w:r w:rsidRPr="006B40B7">
        <w:rPr>
          <w:rFonts w:ascii="Courier New" w:eastAsia="Calibri" w:hAnsi="Courier New" w:cs="Courier New"/>
          <w:sz w:val="24"/>
          <w:szCs w:val="24"/>
        </w:rPr>
        <w:t>по дисциплине «ОАиП»</w:t>
      </w:r>
    </w:p>
    <w:p w14:paraId="4D3EBC20" w14:textId="77777777" w:rsidR="006B40B7" w:rsidRPr="006B40B7" w:rsidRDefault="006B40B7" w:rsidP="006B40B7">
      <w:pPr>
        <w:spacing w:after="200" w:line="276" w:lineRule="auto"/>
        <w:jc w:val="center"/>
        <w:rPr>
          <w:rFonts w:ascii="Courier New" w:eastAsia="Calibri" w:hAnsi="Courier New" w:cs="Courier New"/>
          <w:sz w:val="24"/>
          <w:szCs w:val="24"/>
        </w:rPr>
      </w:pPr>
      <w:r w:rsidRPr="006B40B7">
        <w:rPr>
          <w:rFonts w:ascii="Courier New" w:eastAsia="Calibri" w:hAnsi="Courier New" w:cs="Courier New"/>
          <w:sz w:val="24"/>
          <w:szCs w:val="24"/>
        </w:rPr>
        <w:t>за 1 семестр 2020-</w:t>
      </w:r>
      <w:smartTag w:uri="urn:schemas-microsoft-com:office:smarttags" w:element="metricconverter">
        <w:smartTagPr>
          <w:attr w:name="ProductID" w:val="2021 г"/>
        </w:smartTagPr>
        <w:r w:rsidRPr="006B40B7">
          <w:rPr>
            <w:rFonts w:ascii="Courier New" w:eastAsia="Calibri" w:hAnsi="Courier New" w:cs="Courier New"/>
            <w:sz w:val="24"/>
            <w:szCs w:val="24"/>
          </w:rPr>
          <w:t>2021 г</w:t>
        </w:r>
      </w:smartTag>
      <w:r w:rsidRPr="006B40B7">
        <w:rPr>
          <w:rFonts w:ascii="Courier New" w:eastAsia="Calibri" w:hAnsi="Courier New" w:cs="Courier New"/>
          <w:sz w:val="24"/>
          <w:szCs w:val="24"/>
        </w:rPr>
        <w:t>.(зима)</w:t>
      </w:r>
    </w:p>
    <w:p w14:paraId="7AC40577"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 xml:space="preserve">История создания ЭВМ. </w:t>
      </w:r>
    </w:p>
    <w:p w14:paraId="4D12B15F"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32"/>
          <w:szCs w:val="32"/>
          <w:lang w:val="en-US" w:eastAsia="ru-RU"/>
        </w:rPr>
      </w:pPr>
      <w:r w:rsidRPr="006B40B7">
        <w:rPr>
          <w:rFonts w:ascii="Times New Roman" w:eastAsia="Times New Roman" w:hAnsi="Times New Roman" w:cs="Times New Roman"/>
          <w:sz w:val="32"/>
          <w:szCs w:val="32"/>
          <w:lang w:eastAsia="ru-RU"/>
        </w:rPr>
        <w:t xml:space="preserve">1972г.-появл. 8-бит </w:t>
      </w:r>
      <w:proofErr w:type="spellStart"/>
      <w:r w:rsidRPr="006B40B7">
        <w:rPr>
          <w:rFonts w:ascii="Times New Roman" w:eastAsia="Times New Roman" w:hAnsi="Times New Roman" w:cs="Times New Roman"/>
          <w:sz w:val="32"/>
          <w:szCs w:val="32"/>
          <w:lang w:eastAsia="ru-RU"/>
        </w:rPr>
        <w:t>микропроц</w:t>
      </w:r>
      <w:proofErr w:type="spellEnd"/>
      <w:r w:rsidRPr="006B40B7">
        <w:rPr>
          <w:rFonts w:ascii="Times New Roman" w:eastAsia="Times New Roman" w:hAnsi="Times New Roman" w:cs="Times New Roman"/>
          <w:sz w:val="32"/>
          <w:szCs w:val="32"/>
          <w:lang w:eastAsia="ru-RU"/>
        </w:rPr>
        <w:t xml:space="preserve">. </w:t>
      </w:r>
      <w:r w:rsidRPr="006B40B7">
        <w:rPr>
          <w:rFonts w:ascii="Times New Roman" w:eastAsia="Times New Roman" w:hAnsi="Times New Roman" w:cs="Times New Roman"/>
          <w:sz w:val="32"/>
          <w:szCs w:val="32"/>
          <w:lang w:val="en-US" w:eastAsia="ru-RU"/>
        </w:rPr>
        <w:t>Intel</w:t>
      </w:r>
      <w:r w:rsidRPr="006B40B7">
        <w:rPr>
          <w:rFonts w:ascii="Times New Roman" w:eastAsia="Times New Roman" w:hAnsi="Times New Roman" w:cs="Times New Roman"/>
          <w:sz w:val="32"/>
          <w:szCs w:val="32"/>
          <w:lang w:eastAsia="ru-RU"/>
        </w:rPr>
        <w:t xml:space="preserve"> 8008. </w:t>
      </w:r>
      <w:r w:rsidRPr="006B40B7">
        <w:rPr>
          <w:rFonts w:ascii="Times New Roman" w:eastAsia="Times New Roman" w:hAnsi="Times New Roman" w:cs="Times New Roman"/>
          <w:sz w:val="32"/>
          <w:szCs w:val="32"/>
          <w:lang w:val="en-US" w:eastAsia="ru-RU"/>
        </w:rPr>
        <w:t>1974</w:t>
      </w:r>
      <w:r w:rsidRPr="006B40B7">
        <w:rPr>
          <w:rFonts w:ascii="Times New Roman" w:eastAsia="Times New Roman" w:hAnsi="Times New Roman" w:cs="Times New Roman"/>
          <w:sz w:val="32"/>
          <w:szCs w:val="32"/>
          <w:lang w:eastAsia="ru-RU"/>
        </w:rPr>
        <w:t>г</w:t>
      </w:r>
      <w:r w:rsidRPr="006B40B7">
        <w:rPr>
          <w:rFonts w:ascii="Times New Roman" w:eastAsia="Times New Roman" w:hAnsi="Times New Roman" w:cs="Times New Roman"/>
          <w:sz w:val="32"/>
          <w:szCs w:val="32"/>
          <w:lang w:val="en-US" w:eastAsia="ru-RU"/>
        </w:rPr>
        <w:t>.-Intel 8880. 1979</w:t>
      </w:r>
      <w:r w:rsidRPr="006B40B7">
        <w:rPr>
          <w:rFonts w:ascii="Times New Roman" w:eastAsia="Times New Roman" w:hAnsi="Times New Roman" w:cs="Times New Roman"/>
          <w:sz w:val="32"/>
          <w:szCs w:val="32"/>
          <w:lang w:eastAsia="ru-RU"/>
        </w:rPr>
        <w:t>г</w:t>
      </w:r>
      <w:r w:rsidRPr="006B40B7">
        <w:rPr>
          <w:rFonts w:ascii="Times New Roman" w:eastAsia="Times New Roman" w:hAnsi="Times New Roman" w:cs="Times New Roman"/>
          <w:sz w:val="32"/>
          <w:szCs w:val="32"/>
          <w:lang w:val="en-US" w:eastAsia="ru-RU"/>
        </w:rPr>
        <w:t xml:space="preserve">.-Intel 8086 </w:t>
      </w:r>
      <w:r w:rsidRPr="006B40B7">
        <w:rPr>
          <w:rFonts w:ascii="Times New Roman" w:eastAsia="Times New Roman" w:hAnsi="Times New Roman" w:cs="Times New Roman"/>
          <w:sz w:val="32"/>
          <w:szCs w:val="32"/>
          <w:lang w:eastAsia="ru-RU"/>
        </w:rPr>
        <w:t>с</w:t>
      </w:r>
      <w:r w:rsidRPr="006B40B7">
        <w:rPr>
          <w:rFonts w:ascii="Times New Roman" w:eastAsia="Times New Roman" w:hAnsi="Times New Roman" w:cs="Times New Roman"/>
          <w:sz w:val="32"/>
          <w:szCs w:val="32"/>
          <w:lang w:val="en-US" w:eastAsia="ru-RU"/>
        </w:rPr>
        <w:t xml:space="preserve"> 4,77; 8; 10 </w:t>
      </w:r>
      <w:r w:rsidRPr="006B40B7">
        <w:rPr>
          <w:rFonts w:ascii="Times New Roman" w:eastAsia="Times New Roman" w:hAnsi="Times New Roman" w:cs="Times New Roman"/>
          <w:sz w:val="32"/>
          <w:szCs w:val="32"/>
          <w:lang w:eastAsia="ru-RU"/>
        </w:rPr>
        <w:t>МГц</w:t>
      </w:r>
      <w:r w:rsidRPr="006B40B7">
        <w:rPr>
          <w:rFonts w:ascii="Times New Roman" w:eastAsia="Times New Roman" w:hAnsi="Times New Roman" w:cs="Times New Roman"/>
          <w:sz w:val="32"/>
          <w:szCs w:val="32"/>
          <w:lang w:val="en-US" w:eastAsia="ru-RU"/>
        </w:rPr>
        <w:t>. 1981</w:t>
      </w:r>
      <w:r w:rsidRPr="006B40B7">
        <w:rPr>
          <w:rFonts w:ascii="Times New Roman" w:eastAsia="Times New Roman" w:hAnsi="Times New Roman" w:cs="Times New Roman"/>
          <w:sz w:val="32"/>
          <w:szCs w:val="32"/>
          <w:lang w:eastAsia="ru-RU"/>
        </w:rPr>
        <w:t>г</w:t>
      </w:r>
      <w:r w:rsidRPr="006B40B7">
        <w:rPr>
          <w:rFonts w:ascii="Times New Roman" w:eastAsia="Times New Roman" w:hAnsi="Times New Roman" w:cs="Times New Roman"/>
          <w:sz w:val="32"/>
          <w:szCs w:val="32"/>
          <w:lang w:val="en-US" w:eastAsia="ru-RU"/>
        </w:rPr>
        <w:t>.- IBM MSDOS 1.0. 1981</w:t>
      </w:r>
      <w:r w:rsidRPr="006B40B7">
        <w:rPr>
          <w:rFonts w:ascii="Times New Roman" w:eastAsia="Times New Roman" w:hAnsi="Times New Roman" w:cs="Times New Roman"/>
          <w:sz w:val="32"/>
          <w:szCs w:val="32"/>
          <w:lang w:eastAsia="ru-RU"/>
        </w:rPr>
        <w:t>г</w:t>
      </w:r>
      <w:r w:rsidRPr="006B40B7">
        <w:rPr>
          <w:rFonts w:ascii="Times New Roman" w:eastAsia="Times New Roman" w:hAnsi="Times New Roman" w:cs="Times New Roman"/>
          <w:sz w:val="32"/>
          <w:szCs w:val="32"/>
          <w:lang w:val="en-US" w:eastAsia="ru-RU"/>
        </w:rPr>
        <w:t xml:space="preserve">. </w:t>
      </w:r>
      <w:r w:rsidRPr="006B40B7">
        <w:rPr>
          <w:rFonts w:ascii="Times New Roman" w:eastAsia="Times New Roman" w:hAnsi="Times New Roman" w:cs="Times New Roman"/>
          <w:sz w:val="32"/>
          <w:szCs w:val="32"/>
          <w:lang w:eastAsia="ru-RU"/>
        </w:rPr>
        <w:t>принцип</w:t>
      </w:r>
      <w:r w:rsidRPr="006B40B7">
        <w:rPr>
          <w:rFonts w:ascii="Times New Roman" w:eastAsia="Times New Roman" w:hAnsi="Times New Roman" w:cs="Times New Roman"/>
          <w:sz w:val="32"/>
          <w:szCs w:val="32"/>
          <w:lang w:val="en-US" w:eastAsia="ru-RU"/>
        </w:rPr>
        <w:t xml:space="preserve"> </w:t>
      </w:r>
      <w:r w:rsidRPr="006B40B7">
        <w:rPr>
          <w:rFonts w:ascii="Times New Roman" w:eastAsia="Times New Roman" w:hAnsi="Times New Roman" w:cs="Times New Roman"/>
          <w:sz w:val="32"/>
          <w:szCs w:val="32"/>
          <w:lang w:eastAsia="ru-RU"/>
        </w:rPr>
        <w:t>открытой</w:t>
      </w:r>
      <w:r w:rsidRPr="006B40B7">
        <w:rPr>
          <w:rFonts w:ascii="Times New Roman" w:eastAsia="Times New Roman" w:hAnsi="Times New Roman" w:cs="Times New Roman"/>
          <w:sz w:val="32"/>
          <w:szCs w:val="32"/>
          <w:lang w:val="en-US" w:eastAsia="ru-RU"/>
        </w:rPr>
        <w:t xml:space="preserve"> </w:t>
      </w:r>
      <w:r w:rsidRPr="006B40B7">
        <w:rPr>
          <w:rFonts w:ascii="Times New Roman" w:eastAsia="Times New Roman" w:hAnsi="Times New Roman" w:cs="Times New Roman"/>
          <w:sz w:val="32"/>
          <w:szCs w:val="32"/>
          <w:lang w:eastAsia="ru-RU"/>
        </w:rPr>
        <w:t>архитектуры</w:t>
      </w:r>
      <w:r w:rsidRPr="006B40B7">
        <w:rPr>
          <w:rFonts w:ascii="Times New Roman" w:eastAsia="Times New Roman" w:hAnsi="Times New Roman" w:cs="Times New Roman"/>
          <w:sz w:val="32"/>
          <w:szCs w:val="32"/>
          <w:lang w:val="en-US" w:eastAsia="ru-RU"/>
        </w:rPr>
        <w:t>. 1982</w:t>
      </w:r>
      <w:r w:rsidRPr="006B40B7">
        <w:rPr>
          <w:rFonts w:ascii="Times New Roman" w:eastAsia="Times New Roman" w:hAnsi="Times New Roman" w:cs="Times New Roman"/>
          <w:sz w:val="32"/>
          <w:szCs w:val="32"/>
          <w:lang w:eastAsia="ru-RU"/>
        </w:rPr>
        <w:t>г</w:t>
      </w:r>
      <w:r w:rsidRPr="006B40B7">
        <w:rPr>
          <w:rFonts w:ascii="Times New Roman" w:eastAsia="Times New Roman" w:hAnsi="Times New Roman" w:cs="Times New Roman"/>
          <w:sz w:val="32"/>
          <w:szCs w:val="32"/>
          <w:lang w:val="en-US" w:eastAsia="ru-RU"/>
        </w:rPr>
        <w:t>.-Intel 80286 (16</w:t>
      </w:r>
      <w:r w:rsidRPr="006B40B7">
        <w:rPr>
          <w:rFonts w:ascii="Times New Roman" w:eastAsia="Times New Roman" w:hAnsi="Times New Roman" w:cs="Times New Roman"/>
          <w:sz w:val="32"/>
          <w:szCs w:val="32"/>
          <w:lang w:eastAsia="ru-RU"/>
        </w:rPr>
        <w:t>МГц</w:t>
      </w:r>
      <w:r w:rsidRPr="006B40B7">
        <w:rPr>
          <w:rFonts w:ascii="Times New Roman" w:eastAsia="Times New Roman" w:hAnsi="Times New Roman" w:cs="Times New Roman"/>
          <w:sz w:val="32"/>
          <w:szCs w:val="32"/>
          <w:lang w:val="en-US" w:eastAsia="ru-RU"/>
        </w:rPr>
        <w:t>, 16</w:t>
      </w:r>
      <w:r w:rsidRPr="006B40B7">
        <w:rPr>
          <w:rFonts w:ascii="Times New Roman" w:eastAsia="Times New Roman" w:hAnsi="Times New Roman" w:cs="Times New Roman"/>
          <w:sz w:val="32"/>
          <w:szCs w:val="32"/>
          <w:lang w:eastAsia="ru-RU"/>
        </w:rPr>
        <w:t>МБ</w:t>
      </w:r>
      <w:r w:rsidRPr="006B40B7">
        <w:rPr>
          <w:rFonts w:ascii="Times New Roman" w:eastAsia="Times New Roman" w:hAnsi="Times New Roman" w:cs="Times New Roman"/>
          <w:sz w:val="32"/>
          <w:szCs w:val="32"/>
          <w:lang w:val="en-US" w:eastAsia="ru-RU"/>
        </w:rPr>
        <w:t xml:space="preserve"> </w:t>
      </w:r>
      <w:r w:rsidRPr="006B40B7">
        <w:rPr>
          <w:rFonts w:ascii="Times New Roman" w:eastAsia="Times New Roman" w:hAnsi="Times New Roman" w:cs="Times New Roman"/>
          <w:sz w:val="32"/>
          <w:szCs w:val="32"/>
          <w:lang w:eastAsia="ru-RU"/>
        </w:rPr>
        <w:t>ОЗУ</w:t>
      </w:r>
      <w:r w:rsidRPr="006B40B7">
        <w:rPr>
          <w:rFonts w:ascii="Times New Roman" w:eastAsia="Times New Roman" w:hAnsi="Times New Roman" w:cs="Times New Roman"/>
          <w:sz w:val="32"/>
          <w:szCs w:val="32"/>
          <w:lang w:val="en-US" w:eastAsia="ru-RU"/>
        </w:rPr>
        <w:t>, 1</w:t>
      </w:r>
      <w:r w:rsidRPr="006B40B7">
        <w:rPr>
          <w:rFonts w:ascii="Times New Roman" w:eastAsia="Times New Roman" w:hAnsi="Times New Roman" w:cs="Times New Roman"/>
          <w:sz w:val="32"/>
          <w:szCs w:val="32"/>
          <w:lang w:eastAsia="ru-RU"/>
        </w:rPr>
        <w:t>Гб</w:t>
      </w:r>
      <w:r w:rsidRPr="006B40B7">
        <w:rPr>
          <w:rFonts w:ascii="Times New Roman" w:eastAsia="Times New Roman" w:hAnsi="Times New Roman" w:cs="Times New Roman"/>
          <w:sz w:val="32"/>
          <w:szCs w:val="32"/>
          <w:lang w:val="en-US" w:eastAsia="ru-RU"/>
        </w:rPr>
        <w:t>) 1985</w:t>
      </w:r>
      <w:r w:rsidRPr="006B40B7">
        <w:rPr>
          <w:rFonts w:ascii="Times New Roman" w:eastAsia="Times New Roman" w:hAnsi="Times New Roman" w:cs="Times New Roman"/>
          <w:sz w:val="32"/>
          <w:szCs w:val="32"/>
          <w:lang w:eastAsia="ru-RU"/>
        </w:rPr>
        <w:t>г</w:t>
      </w:r>
      <w:r w:rsidRPr="006B40B7">
        <w:rPr>
          <w:rFonts w:ascii="Times New Roman" w:eastAsia="Times New Roman" w:hAnsi="Times New Roman" w:cs="Times New Roman"/>
          <w:sz w:val="32"/>
          <w:szCs w:val="32"/>
          <w:lang w:val="en-US" w:eastAsia="ru-RU"/>
        </w:rPr>
        <w:t>.-</w:t>
      </w:r>
      <w:proofErr w:type="spellStart"/>
      <w:r w:rsidRPr="006B40B7">
        <w:rPr>
          <w:rFonts w:ascii="Times New Roman" w:eastAsia="Times New Roman" w:hAnsi="Times New Roman" w:cs="Times New Roman"/>
          <w:sz w:val="32"/>
          <w:szCs w:val="32"/>
          <w:lang w:val="en-US" w:eastAsia="ru-RU"/>
        </w:rPr>
        <w:t>Inyel</w:t>
      </w:r>
      <w:proofErr w:type="spellEnd"/>
      <w:r w:rsidRPr="006B40B7">
        <w:rPr>
          <w:rFonts w:ascii="Times New Roman" w:eastAsia="Times New Roman" w:hAnsi="Times New Roman" w:cs="Times New Roman"/>
          <w:sz w:val="32"/>
          <w:szCs w:val="32"/>
          <w:lang w:val="en-US" w:eastAsia="ru-RU"/>
        </w:rPr>
        <w:t xml:space="preserve"> 80386(40</w:t>
      </w:r>
      <w:r w:rsidRPr="006B40B7">
        <w:rPr>
          <w:rFonts w:ascii="Times New Roman" w:eastAsia="Times New Roman" w:hAnsi="Times New Roman" w:cs="Times New Roman"/>
          <w:sz w:val="32"/>
          <w:szCs w:val="32"/>
          <w:lang w:eastAsia="ru-RU"/>
        </w:rPr>
        <w:t>МГц</w:t>
      </w:r>
      <w:r w:rsidRPr="006B40B7">
        <w:rPr>
          <w:rFonts w:ascii="Times New Roman" w:eastAsia="Times New Roman" w:hAnsi="Times New Roman" w:cs="Times New Roman"/>
          <w:sz w:val="32"/>
          <w:szCs w:val="32"/>
          <w:lang w:val="en-US" w:eastAsia="ru-RU"/>
        </w:rPr>
        <w:t>) 1989</w:t>
      </w:r>
      <w:r w:rsidRPr="006B40B7">
        <w:rPr>
          <w:rFonts w:ascii="Times New Roman" w:eastAsia="Times New Roman" w:hAnsi="Times New Roman" w:cs="Times New Roman"/>
          <w:sz w:val="32"/>
          <w:szCs w:val="32"/>
          <w:lang w:eastAsia="ru-RU"/>
        </w:rPr>
        <w:t>г</w:t>
      </w:r>
      <w:r w:rsidRPr="006B40B7">
        <w:rPr>
          <w:rFonts w:ascii="Times New Roman" w:eastAsia="Times New Roman" w:hAnsi="Times New Roman" w:cs="Times New Roman"/>
          <w:sz w:val="32"/>
          <w:szCs w:val="32"/>
          <w:lang w:val="en-US" w:eastAsia="ru-RU"/>
        </w:rPr>
        <w:t>.-Intel 80486(66</w:t>
      </w:r>
      <w:r w:rsidRPr="006B40B7">
        <w:rPr>
          <w:rFonts w:ascii="Times New Roman" w:eastAsia="Times New Roman" w:hAnsi="Times New Roman" w:cs="Times New Roman"/>
          <w:sz w:val="32"/>
          <w:szCs w:val="32"/>
          <w:lang w:eastAsia="ru-RU"/>
        </w:rPr>
        <w:t>МГц</w:t>
      </w:r>
      <w:r w:rsidRPr="006B40B7">
        <w:rPr>
          <w:rFonts w:ascii="Times New Roman" w:eastAsia="Times New Roman" w:hAnsi="Times New Roman" w:cs="Times New Roman"/>
          <w:sz w:val="32"/>
          <w:szCs w:val="32"/>
          <w:lang w:val="en-US" w:eastAsia="ru-RU"/>
        </w:rPr>
        <w:t>) 1991</w:t>
      </w:r>
      <w:r w:rsidRPr="006B40B7">
        <w:rPr>
          <w:rFonts w:ascii="Times New Roman" w:eastAsia="Times New Roman" w:hAnsi="Times New Roman" w:cs="Times New Roman"/>
          <w:sz w:val="32"/>
          <w:szCs w:val="32"/>
          <w:lang w:eastAsia="ru-RU"/>
        </w:rPr>
        <w:t>г</w:t>
      </w:r>
      <w:r w:rsidRPr="006B40B7">
        <w:rPr>
          <w:rFonts w:ascii="Times New Roman" w:eastAsia="Times New Roman" w:hAnsi="Times New Roman" w:cs="Times New Roman"/>
          <w:sz w:val="32"/>
          <w:szCs w:val="32"/>
          <w:lang w:val="en-US" w:eastAsia="ru-RU"/>
        </w:rPr>
        <w:t xml:space="preserve">.-MSDOS 5.0. </w:t>
      </w:r>
      <w:r w:rsidRPr="006B40B7">
        <w:rPr>
          <w:rFonts w:ascii="Times New Roman" w:eastAsia="Times New Roman" w:hAnsi="Times New Roman" w:cs="Times New Roman"/>
          <w:sz w:val="32"/>
          <w:szCs w:val="32"/>
          <w:lang w:eastAsia="ru-RU"/>
        </w:rPr>
        <w:t>1992г.-Intel 80486X4 (100МГц) 1992г.-Windows 3.1. 1995г.-Windows 95.</w:t>
      </w:r>
    </w:p>
    <w:p w14:paraId="612B6F30"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5A5570EF"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Поколения компьютеров.</w:t>
      </w:r>
    </w:p>
    <w:p w14:paraId="1ADA5B44" w14:textId="77777777" w:rsidR="006B40B7" w:rsidRPr="006B40B7" w:rsidRDefault="006B40B7" w:rsidP="006B40B7">
      <w:pPr>
        <w:spacing w:before="100" w:beforeAutospacing="1" w:after="100" w:afterAutospacing="1" w:line="240" w:lineRule="auto"/>
        <w:outlineLvl w:val="1"/>
        <w:rPr>
          <w:rFonts w:ascii="Arial" w:eastAsia="Times New Roman" w:hAnsi="Arial" w:cs="Arial"/>
          <w:b/>
          <w:bCs/>
          <w:sz w:val="18"/>
          <w:szCs w:val="18"/>
          <w:lang w:eastAsia="ru-RU"/>
        </w:rPr>
      </w:pPr>
      <w:r w:rsidRPr="006B40B7">
        <w:rPr>
          <w:rFonts w:ascii="Arial" w:eastAsia="Times New Roman" w:hAnsi="Arial" w:cs="Arial"/>
          <w:b/>
          <w:bCs/>
          <w:sz w:val="18"/>
          <w:szCs w:val="18"/>
          <w:lang w:eastAsia="ru-RU"/>
        </w:rPr>
        <w:t>1 поколение. Компьютеры на электронных лампах (194х-1955)</w:t>
      </w:r>
    </w:p>
    <w:p w14:paraId="45EBFC65" w14:textId="77777777" w:rsidR="006B40B7" w:rsidRPr="006B40B7" w:rsidRDefault="006B40B7" w:rsidP="006B40B7">
      <w:pPr>
        <w:spacing w:before="100" w:beforeAutospacing="1" w:after="100" w:afterAutospacing="1" w:line="240" w:lineRule="auto"/>
        <w:jc w:val="both"/>
        <w:outlineLvl w:val="1"/>
        <w:rPr>
          <w:rFonts w:ascii="Arial" w:eastAsia="Times New Roman" w:hAnsi="Arial" w:cs="Arial"/>
          <w:b/>
          <w:bCs/>
          <w:sz w:val="18"/>
          <w:szCs w:val="18"/>
          <w:lang w:eastAsia="ru-RU"/>
        </w:rPr>
      </w:pPr>
      <w:r w:rsidRPr="006B40B7">
        <w:rPr>
          <w:rFonts w:ascii="Arial" w:eastAsia="Times New Roman" w:hAnsi="Arial" w:cs="Arial"/>
          <w:b/>
          <w:bCs/>
          <w:sz w:val="18"/>
          <w:szCs w:val="18"/>
          <w:lang w:eastAsia="ru-RU"/>
        </w:rPr>
        <w:t>Быстродействие: несколько десятков тысяч операций в секунду.</w:t>
      </w:r>
    </w:p>
    <w:p w14:paraId="093E8D7B" w14:textId="77777777" w:rsidR="006B40B7" w:rsidRPr="006B40B7" w:rsidRDefault="006B40B7" w:rsidP="006B40B7">
      <w:pPr>
        <w:spacing w:before="100" w:beforeAutospacing="1" w:after="100" w:afterAutospacing="1" w:line="240" w:lineRule="auto"/>
        <w:outlineLvl w:val="1"/>
        <w:rPr>
          <w:rFonts w:ascii="Arial" w:eastAsia="Times New Roman" w:hAnsi="Arial" w:cs="Arial"/>
          <w:b/>
          <w:bCs/>
          <w:sz w:val="18"/>
          <w:szCs w:val="18"/>
          <w:lang w:eastAsia="ru-RU"/>
        </w:rPr>
      </w:pPr>
      <w:r w:rsidRPr="006B40B7">
        <w:rPr>
          <w:rFonts w:ascii="Arial" w:eastAsia="Times New Roman" w:hAnsi="Arial" w:cs="Arial"/>
          <w:b/>
          <w:bCs/>
          <w:sz w:val="18"/>
          <w:szCs w:val="18"/>
          <w:lang w:eastAsia="ru-RU"/>
        </w:rPr>
        <w:t>2 поколение. Компьютеры на транзисторах (1955-1965)</w:t>
      </w:r>
    </w:p>
    <w:p w14:paraId="3FC6528B" w14:textId="77777777" w:rsidR="006B40B7" w:rsidRPr="006B40B7" w:rsidRDefault="006B40B7" w:rsidP="006B40B7">
      <w:pPr>
        <w:spacing w:before="100" w:beforeAutospacing="1" w:after="100" w:afterAutospacing="1" w:line="420" w:lineRule="atLeast"/>
        <w:rPr>
          <w:rFonts w:ascii="Arial" w:eastAsia="Times New Roman" w:hAnsi="Arial" w:cs="Arial"/>
          <w:sz w:val="18"/>
          <w:szCs w:val="18"/>
          <w:lang w:eastAsia="ru-RU"/>
        </w:rPr>
      </w:pPr>
      <w:r w:rsidRPr="006B40B7">
        <w:rPr>
          <w:rFonts w:ascii="Arial" w:eastAsia="Times New Roman" w:hAnsi="Arial" w:cs="Arial"/>
          <w:sz w:val="18"/>
          <w:szCs w:val="18"/>
          <w:lang w:eastAsia="ru-RU"/>
        </w:rPr>
        <w:t>Быстродействие: сотни тысяч операций в секунду.</w:t>
      </w:r>
    </w:p>
    <w:p w14:paraId="36597471" w14:textId="77777777" w:rsidR="006B40B7" w:rsidRPr="006B40B7" w:rsidRDefault="006B40B7" w:rsidP="006B40B7">
      <w:pPr>
        <w:spacing w:before="100" w:beforeAutospacing="1" w:after="100" w:afterAutospacing="1" w:line="240" w:lineRule="auto"/>
        <w:outlineLvl w:val="1"/>
        <w:rPr>
          <w:rFonts w:ascii="Arial" w:eastAsia="Times New Roman" w:hAnsi="Arial" w:cs="Arial"/>
          <w:b/>
          <w:bCs/>
          <w:sz w:val="18"/>
          <w:szCs w:val="18"/>
          <w:lang w:eastAsia="ru-RU"/>
        </w:rPr>
      </w:pPr>
      <w:r w:rsidRPr="006B40B7">
        <w:rPr>
          <w:rFonts w:ascii="Arial" w:eastAsia="Times New Roman" w:hAnsi="Arial" w:cs="Arial"/>
          <w:b/>
          <w:bCs/>
          <w:sz w:val="18"/>
          <w:szCs w:val="18"/>
          <w:lang w:eastAsia="ru-RU"/>
        </w:rPr>
        <w:t>3 поколение. Компьютеры на интегральных схемах (1965-1980)</w:t>
      </w:r>
    </w:p>
    <w:p w14:paraId="20D4D3A4" w14:textId="77777777" w:rsidR="006B40B7" w:rsidRPr="006B40B7" w:rsidRDefault="006B40B7" w:rsidP="006B40B7">
      <w:pPr>
        <w:spacing w:before="100" w:beforeAutospacing="1" w:after="100" w:afterAutospacing="1" w:line="240" w:lineRule="auto"/>
        <w:outlineLvl w:val="1"/>
        <w:rPr>
          <w:rFonts w:ascii="Arial" w:eastAsia="Times New Roman" w:hAnsi="Arial" w:cs="Arial"/>
          <w:b/>
          <w:bCs/>
          <w:sz w:val="18"/>
          <w:szCs w:val="18"/>
          <w:lang w:eastAsia="ru-RU"/>
        </w:rPr>
      </w:pPr>
      <w:r w:rsidRPr="006B40B7">
        <w:rPr>
          <w:rFonts w:ascii="Arial" w:eastAsia="Times New Roman" w:hAnsi="Arial" w:cs="Arial"/>
          <w:b/>
          <w:bCs/>
          <w:sz w:val="18"/>
          <w:szCs w:val="18"/>
          <w:lang w:eastAsia="ru-RU"/>
        </w:rPr>
        <w:t>Быстродействие: миллионы операций в секунду.</w:t>
      </w:r>
    </w:p>
    <w:p w14:paraId="1FC80416" w14:textId="77777777" w:rsidR="006B40B7" w:rsidRPr="006B40B7" w:rsidRDefault="006B40B7" w:rsidP="006B40B7">
      <w:pPr>
        <w:spacing w:before="100" w:beforeAutospacing="1" w:after="100" w:afterAutospacing="1" w:line="240" w:lineRule="auto"/>
        <w:outlineLvl w:val="1"/>
        <w:rPr>
          <w:rFonts w:ascii="Arial" w:eastAsia="Times New Roman" w:hAnsi="Arial" w:cs="Arial"/>
          <w:b/>
          <w:bCs/>
          <w:sz w:val="18"/>
          <w:szCs w:val="18"/>
          <w:lang w:eastAsia="ru-RU"/>
        </w:rPr>
      </w:pPr>
      <w:r w:rsidRPr="006B40B7">
        <w:rPr>
          <w:rFonts w:ascii="Arial" w:eastAsia="Times New Roman" w:hAnsi="Arial" w:cs="Arial"/>
          <w:b/>
          <w:bCs/>
          <w:sz w:val="18"/>
          <w:szCs w:val="18"/>
          <w:lang w:eastAsia="ru-RU"/>
        </w:rPr>
        <w:t>4 поколение. Компьютеры на больших (и сверхбольших) интегральных схемах (1980-…)</w:t>
      </w:r>
    </w:p>
    <w:p w14:paraId="57517ABC" w14:textId="77777777" w:rsidR="006B40B7" w:rsidRPr="006B40B7" w:rsidRDefault="006B40B7" w:rsidP="006B40B7">
      <w:pPr>
        <w:spacing w:before="100" w:beforeAutospacing="1" w:after="100" w:afterAutospacing="1" w:line="240" w:lineRule="auto"/>
        <w:outlineLvl w:val="1"/>
        <w:rPr>
          <w:rFonts w:ascii="Arial" w:eastAsia="Times New Roman" w:hAnsi="Arial" w:cs="Arial"/>
          <w:b/>
          <w:bCs/>
          <w:sz w:val="18"/>
          <w:szCs w:val="18"/>
          <w:lang w:eastAsia="ru-RU"/>
        </w:rPr>
      </w:pPr>
      <w:r w:rsidRPr="006B40B7">
        <w:rPr>
          <w:rFonts w:ascii="Arial" w:eastAsia="Times New Roman" w:hAnsi="Arial" w:cs="Arial"/>
          <w:b/>
          <w:bCs/>
          <w:sz w:val="18"/>
          <w:szCs w:val="18"/>
          <w:lang w:eastAsia="ru-RU"/>
        </w:rPr>
        <w:t>Быстродействие: сотни миллионов операций в секунду.</w:t>
      </w:r>
    </w:p>
    <w:p w14:paraId="6BDE67B8"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4E3DED7D"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Архитектура Фон – Неймана. Принципы фон Неймана.</w:t>
      </w:r>
    </w:p>
    <w:p w14:paraId="38CCA0C3" w14:textId="77777777" w:rsidR="006B40B7" w:rsidRPr="006B40B7" w:rsidRDefault="006B40B7" w:rsidP="006B40B7">
      <w:pPr>
        <w:shd w:val="clear" w:color="auto" w:fill="FFFFFF"/>
        <w:spacing w:after="24" w:line="276" w:lineRule="auto"/>
        <w:rPr>
          <w:rFonts w:ascii="Calibri" w:eastAsia="Calibri" w:hAnsi="Calibri" w:cs="Times New Roman"/>
          <w:sz w:val="18"/>
          <w:szCs w:val="18"/>
        </w:rPr>
      </w:pPr>
      <w:r w:rsidRPr="006B40B7">
        <w:rPr>
          <w:rFonts w:ascii="Arial" w:eastAsia="Calibri" w:hAnsi="Arial" w:cs="Arial"/>
          <w:b/>
          <w:bCs/>
          <w:sz w:val="18"/>
          <w:szCs w:val="18"/>
          <w:shd w:val="clear" w:color="auto" w:fill="FFFFFF"/>
        </w:rPr>
        <w:t>Архитектура фон Неймана</w:t>
      </w:r>
      <w:r w:rsidRPr="006B40B7">
        <w:rPr>
          <w:rFonts w:ascii="Arial" w:eastAsia="Calibri" w:hAnsi="Arial" w:cs="Arial"/>
          <w:sz w:val="18"/>
          <w:szCs w:val="18"/>
          <w:shd w:val="clear" w:color="auto" w:fill="FFFFFF"/>
        </w:rPr>
        <w:t> (модель фон Неймана, </w:t>
      </w:r>
      <w:hyperlink r:id="rId5" w:tooltip="Принстонский университет" w:history="1">
        <w:r w:rsidRPr="006B40B7">
          <w:rPr>
            <w:rFonts w:ascii="Arial" w:eastAsia="Calibri" w:hAnsi="Arial" w:cs="Arial"/>
            <w:color w:val="0000FF"/>
            <w:sz w:val="18"/>
            <w:szCs w:val="18"/>
            <w:u w:val="single"/>
            <w:shd w:val="clear" w:color="auto" w:fill="FFFFFF"/>
          </w:rPr>
          <w:t>Принстонская</w:t>
        </w:r>
      </w:hyperlink>
      <w:r w:rsidRPr="006B40B7">
        <w:rPr>
          <w:rFonts w:ascii="Arial" w:eastAsia="Calibri" w:hAnsi="Arial" w:cs="Arial"/>
          <w:sz w:val="18"/>
          <w:szCs w:val="18"/>
          <w:shd w:val="clear" w:color="auto" w:fill="FFFFFF"/>
        </w:rPr>
        <w:t> архитектура) — широко известный принцип совместного хранения </w:t>
      </w:r>
      <w:hyperlink r:id="rId6" w:tooltip="Инструкция (информатика)" w:history="1">
        <w:r w:rsidRPr="006B40B7">
          <w:rPr>
            <w:rFonts w:ascii="Arial" w:eastAsia="Calibri" w:hAnsi="Arial" w:cs="Arial"/>
            <w:color w:val="0000FF"/>
            <w:sz w:val="18"/>
            <w:szCs w:val="18"/>
            <w:u w:val="single"/>
            <w:shd w:val="clear" w:color="auto" w:fill="FFFFFF"/>
          </w:rPr>
          <w:t>команд</w:t>
        </w:r>
      </w:hyperlink>
      <w:r w:rsidRPr="006B40B7">
        <w:rPr>
          <w:rFonts w:ascii="Arial" w:eastAsia="Calibri" w:hAnsi="Arial" w:cs="Arial"/>
          <w:sz w:val="18"/>
          <w:szCs w:val="18"/>
          <w:shd w:val="clear" w:color="auto" w:fill="FFFFFF"/>
        </w:rPr>
        <w:t> и </w:t>
      </w:r>
      <w:hyperlink r:id="rId7" w:tooltip="Данные (вычислительная техника)" w:history="1">
        <w:r w:rsidRPr="006B40B7">
          <w:rPr>
            <w:rFonts w:ascii="Arial" w:eastAsia="Calibri" w:hAnsi="Arial" w:cs="Arial"/>
            <w:color w:val="0000FF"/>
            <w:sz w:val="18"/>
            <w:szCs w:val="18"/>
            <w:u w:val="single"/>
            <w:shd w:val="clear" w:color="auto" w:fill="FFFFFF"/>
          </w:rPr>
          <w:t>данных</w:t>
        </w:r>
      </w:hyperlink>
      <w:r w:rsidRPr="006B40B7">
        <w:rPr>
          <w:rFonts w:ascii="Arial" w:eastAsia="Calibri" w:hAnsi="Arial" w:cs="Arial"/>
          <w:sz w:val="18"/>
          <w:szCs w:val="18"/>
          <w:shd w:val="clear" w:color="auto" w:fill="FFFFFF"/>
        </w:rPr>
        <w:t> в </w:t>
      </w:r>
      <w:hyperlink r:id="rId8" w:tooltip="Компьютерная память" w:history="1">
        <w:r w:rsidRPr="006B40B7">
          <w:rPr>
            <w:rFonts w:ascii="Arial" w:eastAsia="Calibri" w:hAnsi="Arial" w:cs="Arial"/>
            <w:color w:val="0000FF"/>
            <w:sz w:val="18"/>
            <w:szCs w:val="18"/>
            <w:u w:val="single"/>
            <w:shd w:val="clear" w:color="auto" w:fill="FFFFFF"/>
          </w:rPr>
          <w:t>памяти компьютера</w:t>
        </w:r>
      </w:hyperlink>
      <w:r w:rsidRPr="006B40B7">
        <w:rPr>
          <w:rFonts w:ascii="Arial" w:eastAsia="Calibri" w:hAnsi="Arial" w:cs="Arial"/>
          <w:sz w:val="18"/>
          <w:szCs w:val="18"/>
          <w:shd w:val="clear" w:color="auto" w:fill="FFFFFF"/>
        </w:rPr>
        <w:t>.</w:t>
      </w:r>
      <w:r w:rsidRPr="006B40B7">
        <w:rPr>
          <w:rFonts w:ascii="Calibri" w:eastAsia="Calibri" w:hAnsi="Calibri" w:cs="Times New Roman"/>
          <w:sz w:val="18"/>
          <w:szCs w:val="18"/>
        </w:rPr>
        <w:t xml:space="preserve"> </w:t>
      </w:r>
      <w:r w:rsidRPr="006B40B7">
        <w:rPr>
          <w:rFonts w:ascii="Calibri" w:eastAsia="Calibri" w:hAnsi="Calibri" w:cs="Times New Roman"/>
          <w:noProof/>
          <w:sz w:val="18"/>
          <w:szCs w:val="18"/>
          <w:lang w:eastAsia="ru-RU"/>
        </w:rPr>
        <w:drawing>
          <wp:inline distT="0" distB="0" distL="0" distR="0" wp14:anchorId="7495FC82" wp14:editId="3904F11A">
            <wp:extent cx="3204210" cy="2298065"/>
            <wp:effectExtent l="0" t="0" r="0" b="6985"/>
            <wp:docPr id="4" name="Рисунок 4" descr="https://upload.wikimedia.org/wikipedia/commons/3/3c/%D0%90%D1%80%D1%85%D0%B8%D1%82%D0%B5%D0%BA%D1%82%D1%83%D1%80%D0%B0_%D1%84%D0%BE%D0%BD_%D0%9D%D0%B5%D0%B9%D0%BC%D0%B0%D0%BD%D0%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s://upload.wikimedia.org/wikipedia/commons/3/3c/%D0%90%D1%80%D1%85%D0%B8%D1%82%D0%B5%D0%BA%D1%82%D1%83%D1%80%D0%B0_%D1%84%D0%BE%D0%BD_%D0%9D%D0%B5%D0%B9%D0%BC%D0%B0%D0%BD%D0%B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4210" cy="2298065"/>
                    </a:xfrm>
                    <a:prstGeom prst="rect">
                      <a:avLst/>
                    </a:prstGeom>
                    <a:noFill/>
                    <a:ln>
                      <a:noFill/>
                    </a:ln>
                  </pic:spPr>
                </pic:pic>
              </a:graphicData>
            </a:graphic>
          </wp:inline>
        </w:drawing>
      </w:r>
    </w:p>
    <w:p w14:paraId="1D403634" w14:textId="77777777" w:rsidR="006B40B7" w:rsidRPr="006B40B7" w:rsidRDefault="006B40B7" w:rsidP="006B40B7">
      <w:pPr>
        <w:shd w:val="clear" w:color="auto" w:fill="FFFFFF"/>
        <w:spacing w:after="24" w:line="276" w:lineRule="auto"/>
        <w:rPr>
          <w:rFonts w:ascii="Arial" w:eastAsia="Times New Roman" w:hAnsi="Arial" w:cs="Arial"/>
          <w:b/>
          <w:bCs/>
          <w:color w:val="222222"/>
          <w:sz w:val="18"/>
          <w:szCs w:val="18"/>
          <w:lang w:eastAsia="ru-RU"/>
        </w:rPr>
      </w:pPr>
      <w:r w:rsidRPr="006B40B7">
        <w:rPr>
          <w:rFonts w:ascii="Arial" w:eastAsia="Times New Roman" w:hAnsi="Arial" w:cs="Arial"/>
          <w:b/>
          <w:bCs/>
          <w:color w:val="222222"/>
          <w:sz w:val="18"/>
          <w:szCs w:val="18"/>
          <w:lang w:eastAsia="ru-RU"/>
        </w:rPr>
        <w:t>Принцип однородности памяти</w:t>
      </w:r>
    </w:p>
    <w:p w14:paraId="436C28CE" w14:textId="77777777" w:rsidR="006B40B7" w:rsidRPr="006B40B7" w:rsidRDefault="006B40B7" w:rsidP="006B40B7">
      <w:pPr>
        <w:shd w:val="clear" w:color="auto" w:fill="FFFFFF"/>
        <w:spacing w:after="24" w:line="276" w:lineRule="auto"/>
        <w:rPr>
          <w:rFonts w:ascii="Arial" w:eastAsia="Times New Roman" w:hAnsi="Arial" w:cs="Arial"/>
          <w:b/>
          <w:bCs/>
          <w:color w:val="222222"/>
          <w:sz w:val="18"/>
          <w:szCs w:val="18"/>
          <w:lang w:eastAsia="ru-RU"/>
        </w:rPr>
      </w:pPr>
      <w:r w:rsidRPr="006B40B7">
        <w:rPr>
          <w:rFonts w:ascii="Arial" w:eastAsia="Times New Roman" w:hAnsi="Arial" w:cs="Arial"/>
          <w:color w:val="222222"/>
          <w:sz w:val="18"/>
          <w:szCs w:val="18"/>
          <w:lang w:eastAsia="ru-RU"/>
        </w:rPr>
        <w:t xml:space="preserve">Команды и данные хранятся в одной и той же памяти и внешне в памяти неразличимы. Распознать их можно только по способу использования; то есть одно и то же значение в ячейке памяти может использоваться и как данные, и как команда, и как адрес в зависимости лишь от способа обращения к нему. Это позволяет производить над командами те же операции, что и над числами, и, соответственно, открывает ряд возможностей. Так, циклически изменяя адресную часть команды, можно обеспечить обращение к последовательным элементам массива данных. Такой приём носит название модификации команд и </w:t>
      </w:r>
      <w:r w:rsidRPr="006B40B7">
        <w:rPr>
          <w:rFonts w:ascii="Arial" w:eastAsia="Times New Roman" w:hAnsi="Arial" w:cs="Arial"/>
          <w:color w:val="222222"/>
          <w:sz w:val="18"/>
          <w:szCs w:val="18"/>
          <w:lang w:eastAsia="ru-RU"/>
        </w:rPr>
        <w:lastRenderedPageBreak/>
        <w:t>с позиций современного программирования не приветствуется. Более полезным является другое следствие принципа однородности, когда команды одной программы могут быть получены как результат исполнения другой программы. Эта возможность лежит в основе трансляции — перевода текста программы с языка высокого уровня на язык конкретной вычислительной машины.</w:t>
      </w:r>
    </w:p>
    <w:p w14:paraId="27663E5B" w14:textId="77777777" w:rsidR="006B40B7" w:rsidRPr="006B40B7" w:rsidRDefault="006B40B7" w:rsidP="006B40B7">
      <w:pPr>
        <w:shd w:val="clear" w:color="auto" w:fill="FFFFFF"/>
        <w:spacing w:after="24" w:line="240" w:lineRule="auto"/>
        <w:rPr>
          <w:rFonts w:ascii="Arial" w:eastAsia="Times New Roman" w:hAnsi="Arial" w:cs="Arial"/>
          <w:b/>
          <w:bCs/>
          <w:color w:val="222222"/>
          <w:sz w:val="18"/>
          <w:szCs w:val="18"/>
          <w:lang w:eastAsia="ru-RU"/>
        </w:rPr>
      </w:pPr>
      <w:r w:rsidRPr="006B40B7">
        <w:rPr>
          <w:rFonts w:ascii="Arial" w:eastAsia="Times New Roman" w:hAnsi="Arial" w:cs="Arial"/>
          <w:b/>
          <w:bCs/>
          <w:color w:val="222222"/>
          <w:sz w:val="18"/>
          <w:szCs w:val="18"/>
          <w:lang w:eastAsia="ru-RU"/>
        </w:rPr>
        <w:t>Принцип адресности</w:t>
      </w:r>
    </w:p>
    <w:p w14:paraId="1872E288" w14:textId="77777777" w:rsidR="006B40B7" w:rsidRPr="006B40B7" w:rsidRDefault="006B40B7" w:rsidP="006B40B7">
      <w:pPr>
        <w:shd w:val="clear" w:color="auto" w:fill="FFFFFF"/>
        <w:spacing w:before="120" w:after="120" w:line="240" w:lineRule="auto"/>
        <w:rPr>
          <w:rFonts w:ascii="Arial" w:eastAsia="Times New Roman" w:hAnsi="Arial" w:cs="Arial"/>
          <w:color w:val="222222"/>
          <w:sz w:val="18"/>
          <w:szCs w:val="18"/>
          <w:lang w:eastAsia="ru-RU"/>
        </w:rPr>
      </w:pPr>
      <w:r w:rsidRPr="006B40B7">
        <w:rPr>
          <w:rFonts w:ascii="Arial" w:eastAsia="Times New Roman" w:hAnsi="Arial" w:cs="Arial"/>
          <w:color w:val="222222"/>
          <w:sz w:val="18"/>
          <w:szCs w:val="18"/>
          <w:lang w:eastAsia="ru-RU"/>
        </w:rPr>
        <w:t>Структурно основная память состоит из пронумерованных ячеек, причём процессору в произвольный момент доступна любая ячейка. Двоичные коды команд и данных разделяются на единицы информации, называемые словами, и хранятся в ячейках памяти, а для доступа к ним используются номера соответствующих ячеек — адреса.</w:t>
      </w:r>
    </w:p>
    <w:p w14:paraId="0A693B19" w14:textId="77777777" w:rsidR="006B40B7" w:rsidRPr="006B40B7" w:rsidRDefault="006B40B7" w:rsidP="006B40B7">
      <w:pPr>
        <w:shd w:val="clear" w:color="auto" w:fill="FFFFFF"/>
        <w:spacing w:after="24" w:line="240" w:lineRule="auto"/>
        <w:rPr>
          <w:rFonts w:ascii="Arial" w:eastAsia="Times New Roman" w:hAnsi="Arial" w:cs="Arial"/>
          <w:b/>
          <w:bCs/>
          <w:color w:val="222222"/>
          <w:sz w:val="18"/>
          <w:szCs w:val="18"/>
          <w:lang w:eastAsia="ru-RU"/>
        </w:rPr>
      </w:pPr>
      <w:r w:rsidRPr="006B40B7">
        <w:rPr>
          <w:rFonts w:ascii="Arial" w:eastAsia="Times New Roman" w:hAnsi="Arial" w:cs="Arial"/>
          <w:b/>
          <w:bCs/>
          <w:color w:val="222222"/>
          <w:sz w:val="18"/>
          <w:szCs w:val="18"/>
          <w:lang w:eastAsia="ru-RU"/>
        </w:rPr>
        <w:t>Принцип программного управления</w:t>
      </w:r>
    </w:p>
    <w:p w14:paraId="020CF0B3" w14:textId="77777777" w:rsidR="006B40B7" w:rsidRPr="006B40B7" w:rsidRDefault="006B40B7" w:rsidP="006B40B7">
      <w:pPr>
        <w:shd w:val="clear" w:color="auto" w:fill="FFFFFF"/>
        <w:spacing w:before="120" w:after="120" w:line="240" w:lineRule="auto"/>
        <w:rPr>
          <w:rFonts w:ascii="Arial" w:eastAsia="Times New Roman" w:hAnsi="Arial" w:cs="Arial"/>
          <w:color w:val="222222"/>
          <w:sz w:val="18"/>
          <w:szCs w:val="18"/>
          <w:lang w:eastAsia="ru-RU"/>
        </w:rPr>
      </w:pPr>
      <w:r w:rsidRPr="006B40B7">
        <w:rPr>
          <w:rFonts w:ascii="Arial" w:eastAsia="Times New Roman" w:hAnsi="Arial" w:cs="Arial"/>
          <w:color w:val="222222"/>
          <w:sz w:val="18"/>
          <w:szCs w:val="18"/>
          <w:lang w:eastAsia="ru-RU"/>
        </w:rPr>
        <w:t>Все вычисления, предусмотренные алгоритмом решения задачи, должны быть представлены в виде программы, состоящей из последовательности управляющих слов — команд. Каждая команда предписывает некоторую операцию из набора операций, реализуемых вычислительной машиной. Команды программы хранятся в последовательных ячейках памяти вычислительной машины и выполняются в естественной последовательности, то есть в порядке их положения в программе. При необходимости, с помощью специальных команд, эта последовательность может быть изменена. Решение об изменении порядка выполнения команд программы принимается либо на основании анализа результатов предшествующих вычислений, либо безусловно.</w:t>
      </w:r>
    </w:p>
    <w:p w14:paraId="457AA27F"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0CB8C712"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Языки программирования и их классификация.</w:t>
      </w:r>
    </w:p>
    <w:p w14:paraId="27B9BB5B" w14:textId="77777777" w:rsidR="006B40B7" w:rsidRPr="006B40B7" w:rsidRDefault="006B40B7" w:rsidP="006B40B7">
      <w:pPr>
        <w:shd w:val="clear" w:color="auto" w:fill="FFFFFF"/>
        <w:spacing w:before="100" w:beforeAutospacing="1" w:after="100" w:afterAutospacing="1" w:line="240" w:lineRule="auto"/>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По наиболее распространенной классификации все языки программирования, в соответствии с тем, в каких терминах необходимо описать задачу, делят на языки </w:t>
      </w:r>
      <w:r w:rsidRPr="006B40B7">
        <w:rPr>
          <w:rFonts w:ascii="Tahoma" w:eastAsia="Times New Roman" w:hAnsi="Tahoma" w:cs="Tahoma"/>
          <w:color w:val="000000"/>
          <w:sz w:val="18"/>
          <w:szCs w:val="18"/>
          <w:u w:val="single"/>
          <w:lang w:eastAsia="ru-RU"/>
        </w:rPr>
        <w:t>низкого и высокого уровня</w:t>
      </w:r>
      <w:r w:rsidRPr="006B40B7">
        <w:rPr>
          <w:rFonts w:ascii="Tahoma" w:eastAsia="Times New Roman" w:hAnsi="Tahoma" w:cs="Tahoma"/>
          <w:color w:val="000000"/>
          <w:sz w:val="18"/>
          <w:szCs w:val="18"/>
          <w:lang w:eastAsia="ru-RU"/>
        </w:rPr>
        <w:t>.</w:t>
      </w:r>
    </w:p>
    <w:p w14:paraId="1B556648" w14:textId="77777777" w:rsidR="006B40B7" w:rsidRPr="006B40B7" w:rsidRDefault="006B40B7" w:rsidP="006B40B7">
      <w:pPr>
        <w:shd w:val="clear" w:color="auto" w:fill="FFFFFF"/>
        <w:spacing w:before="100" w:beforeAutospacing="1" w:after="100" w:afterAutospacing="1" w:line="240" w:lineRule="auto"/>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Если язык близок к естественному языку программирования, то он называется языком высокого уровня, если ближе к машинным командам, – языком низкого уровня.</w:t>
      </w:r>
    </w:p>
    <w:p w14:paraId="364191ED" w14:textId="77777777" w:rsidR="006B40B7" w:rsidRPr="006B40B7" w:rsidRDefault="006B40B7" w:rsidP="006B40B7">
      <w:pPr>
        <w:shd w:val="clear" w:color="auto" w:fill="FFFFFF"/>
        <w:spacing w:before="100" w:beforeAutospacing="1" w:after="100" w:afterAutospacing="1" w:line="240" w:lineRule="auto"/>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В группу языков </w:t>
      </w:r>
      <w:r w:rsidRPr="006B40B7">
        <w:rPr>
          <w:rFonts w:ascii="Tahoma" w:eastAsia="Times New Roman" w:hAnsi="Tahoma" w:cs="Tahoma"/>
          <w:color w:val="000000"/>
          <w:sz w:val="18"/>
          <w:szCs w:val="18"/>
          <w:u w:val="single"/>
          <w:lang w:eastAsia="ru-RU"/>
        </w:rPr>
        <w:t>низкого уровня</w:t>
      </w:r>
      <w:r w:rsidRPr="006B40B7">
        <w:rPr>
          <w:rFonts w:ascii="Tahoma" w:eastAsia="Times New Roman" w:hAnsi="Tahoma" w:cs="Tahoma"/>
          <w:color w:val="000000"/>
          <w:sz w:val="18"/>
          <w:szCs w:val="18"/>
          <w:lang w:eastAsia="ru-RU"/>
        </w:rPr>
        <w:t xml:space="preserve"> входят машинные языки и языки символического кодирования: Автокод, Ассемблер. Операторы этого языка – это те же машинные команды, но записанные мнемоническими кодами, а в качестве операндов используются не конкретные адреса, а символические имена. Все языки низкого уровня ориентированы на определенный тип компьютера, т. е. являются </w:t>
      </w:r>
      <w:proofErr w:type="spellStart"/>
      <w:r w:rsidRPr="006B40B7">
        <w:rPr>
          <w:rFonts w:ascii="Tahoma" w:eastAsia="Times New Roman" w:hAnsi="Tahoma" w:cs="Tahoma"/>
          <w:color w:val="000000"/>
          <w:sz w:val="18"/>
          <w:szCs w:val="18"/>
          <w:lang w:eastAsia="ru-RU"/>
        </w:rPr>
        <w:t>машинно</w:t>
      </w:r>
      <w:proofErr w:type="spellEnd"/>
      <w:r w:rsidRPr="006B40B7">
        <w:rPr>
          <w:rFonts w:ascii="Tahoma" w:eastAsia="Times New Roman" w:hAnsi="Tahoma" w:cs="Tahoma"/>
          <w:color w:val="000000"/>
          <w:sz w:val="18"/>
          <w:szCs w:val="18"/>
          <w:lang w:eastAsia="ru-RU"/>
        </w:rPr>
        <w:t>–зависимыми.</w:t>
      </w:r>
    </w:p>
    <w:p w14:paraId="0C880CAA" w14:textId="77777777" w:rsidR="006B40B7" w:rsidRPr="006B40B7" w:rsidRDefault="006B40B7" w:rsidP="006B40B7">
      <w:pPr>
        <w:shd w:val="clear" w:color="auto" w:fill="FFFFFF"/>
        <w:spacing w:before="100" w:beforeAutospacing="1" w:after="100" w:afterAutospacing="1" w:line="240" w:lineRule="auto"/>
        <w:rPr>
          <w:rFonts w:ascii="Tahoma" w:eastAsia="Times New Roman" w:hAnsi="Tahoma" w:cs="Tahoma"/>
          <w:color w:val="000000"/>
          <w:sz w:val="18"/>
          <w:szCs w:val="18"/>
          <w:lang w:eastAsia="ru-RU"/>
        </w:rPr>
      </w:pPr>
      <w:proofErr w:type="spellStart"/>
      <w:r w:rsidRPr="006B40B7">
        <w:rPr>
          <w:rFonts w:ascii="Tahoma" w:eastAsia="Times New Roman" w:hAnsi="Tahoma" w:cs="Tahoma"/>
          <w:color w:val="000000"/>
          <w:sz w:val="18"/>
          <w:szCs w:val="18"/>
          <w:u w:val="single"/>
          <w:lang w:eastAsia="ru-RU"/>
        </w:rPr>
        <w:t>Машинно</w:t>
      </w:r>
      <w:proofErr w:type="spellEnd"/>
      <w:r w:rsidRPr="006B40B7">
        <w:rPr>
          <w:rFonts w:ascii="Tahoma" w:eastAsia="Times New Roman" w:hAnsi="Tahoma" w:cs="Tahoma"/>
          <w:color w:val="000000"/>
          <w:sz w:val="18"/>
          <w:szCs w:val="18"/>
          <w:u w:val="single"/>
          <w:lang w:eastAsia="ru-RU"/>
        </w:rPr>
        <w:t>–ориентированные языки</w:t>
      </w:r>
      <w:r w:rsidRPr="006B40B7">
        <w:rPr>
          <w:rFonts w:ascii="Tahoma" w:eastAsia="Times New Roman" w:hAnsi="Tahoma" w:cs="Tahoma"/>
          <w:color w:val="000000"/>
          <w:sz w:val="18"/>
          <w:szCs w:val="18"/>
          <w:lang w:eastAsia="ru-RU"/>
        </w:rPr>
        <w:t> – это языки, наборы операторов и изобразительные средства которых существенно зависят от особенностей ЭВМ (внутреннего языка, структуры памяти и т.д.).</w:t>
      </w:r>
    </w:p>
    <w:p w14:paraId="5A5A87E2" w14:textId="77777777" w:rsidR="006B40B7" w:rsidRPr="006B40B7" w:rsidRDefault="006B40B7" w:rsidP="006B40B7">
      <w:pPr>
        <w:shd w:val="clear" w:color="auto" w:fill="FFFFFF"/>
        <w:spacing w:before="100" w:beforeAutospacing="1" w:after="100" w:afterAutospacing="1" w:line="240" w:lineRule="auto"/>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К языкам программирования </w:t>
      </w:r>
      <w:r w:rsidRPr="006B40B7">
        <w:rPr>
          <w:rFonts w:ascii="Tahoma" w:eastAsia="Times New Roman" w:hAnsi="Tahoma" w:cs="Tahoma"/>
          <w:color w:val="000000"/>
          <w:sz w:val="18"/>
          <w:szCs w:val="18"/>
          <w:u w:val="single"/>
          <w:lang w:eastAsia="ru-RU"/>
        </w:rPr>
        <w:t>высокого уровня</w:t>
      </w:r>
      <w:r w:rsidRPr="006B40B7">
        <w:rPr>
          <w:rFonts w:ascii="Tahoma" w:eastAsia="Times New Roman" w:hAnsi="Tahoma" w:cs="Tahoma"/>
          <w:color w:val="000000"/>
          <w:sz w:val="18"/>
          <w:szCs w:val="18"/>
          <w:lang w:eastAsia="ru-RU"/>
        </w:rPr>
        <w:t> относят </w:t>
      </w:r>
      <w:r w:rsidRPr="006B40B7">
        <w:rPr>
          <w:rFonts w:ascii="Tahoma" w:eastAsia="Times New Roman" w:hAnsi="Tahoma" w:cs="Tahoma"/>
          <w:b/>
          <w:bCs/>
          <w:color w:val="000000"/>
          <w:sz w:val="18"/>
          <w:szCs w:val="18"/>
          <w:lang w:eastAsia="ru-RU"/>
        </w:rPr>
        <w:t>Фортран</w:t>
      </w:r>
      <w:r w:rsidRPr="006B40B7">
        <w:rPr>
          <w:rFonts w:ascii="Tahoma" w:eastAsia="Times New Roman" w:hAnsi="Tahoma" w:cs="Tahoma"/>
          <w:color w:val="000000"/>
          <w:sz w:val="18"/>
          <w:szCs w:val="18"/>
          <w:lang w:eastAsia="ru-RU"/>
        </w:rPr>
        <w:t> (переводчик формул – был разработан в середине 50–х годов программистами фирмы IBM и в основном используется для программ, выполняющих естественно – научные и математические расчеты), </w:t>
      </w:r>
      <w:r w:rsidRPr="006B40B7">
        <w:rPr>
          <w:rFonts w:ascii="Tahoma" w:eastAsia="Times New Roman" w:hAnsi="Tahoma" w:cs="Tahoma"/>
          <w:b/>
          <w:bCs/>
          <w:color w:val="000000"/>
          <w:sz w:val="18"/>
          <w:szCs w:val="18"/>
          <w:lang w:eastAsia="ru-RU"/>
        </w:rPr>
        <w:t>Алгол</w:t>
      </w:r>
      <w:r w:rsidRPr="006B40B7">
        <w:rPr>
          <w:rFonts w:ascii="Tahoma" w:eastAsia="Times New Roman" w:hAnsi="Tahoma" w:cs="Tahoma"/>
          <w:color w:val="000000"/>
          <w:sz w:val="18"/>
          <w:szCs w:val="18"/>
          <w:lang w:eastAsia="ru-RU"/>
        </w:rPr>
        <w:t>, </w:t>
      </w:r>
      <w:r w:rsidRPr="006B40B7">
        <w:rPr>
          <w:rFonts w:ascii="Tahoma" w:eastAsia="Times New Roman" w:hAnsi="Tahoma" w:cs="Tahoma"/>
          <w:b/>
          <w:bCs/>
          <w:color w:val="000000"/>
          <w:sz w:val="18"/>
          <w:szCs w:val="18"/>
          <w:lang w:eastAsia="ru-RU"/>
        </w:rPr>
        <w:t>Кобол</w:t>
      </w:r>
      <w:r w:rsidRPr="006B40B7">
        <w:rPr>
          <w:rFonts w:ascii="Tahoma" w:eastAsia="Times New Roman" w:hAnsi="Tahoma" w:cs="Tahoma"/>
          <w:color w:val="000000"/>
          <w:sz w:val="18"/>
          <w:szCs w:val="18"/>
          <w:lang w:eastAsia="ru-RU"/>
        </w:rPr>
        <w:t> (коммерческий язык – используется, в первую очередь, для программирования экономических задач), </w:t>
      </w:r>
      <w:r w:rsidRPr="006B40B7">
        <w:rPr>
          <w:rFonts w:ascii="Tahoma" w:eastAsia="Times New Roman" w:hAnsi="Tahoma" w:cs="Tahoma"/>
          <w:b/>
          <w:bCs/>
          <w:color w:val="000000"/>
          <w:sz w:val="18"/>
          <w:szCs w:val="18"/>
          <w:lang w:eastAsia="ru-RU"/>
        </w:rPr>
        <w:t>Паскаль</w:t>
      </w:r>
      <w:r w:rsidRPr="006B40B7">
        <w:rPr>
          <w:rFonts w:ascii="Tahoma" w:eastAsia="Times New Roman" w:hAnsi="Tahoma" w:cs="Tahoma"/>
          <w:color w:val="000000"/>
          <w:sz w:val="18"/>
          <w:szCs w:val="18"/>
          <w:lang w:eastAsia="ru-RU"/>
        </w:rPr>
        <w:t>, </w:t>
      </w:r>
      <w:r w:rsidRPr="006B40B7">
        <w:rPr>
          <w:rFonts w:ascii="Tahoma" w:eastAsia="Times New Roman" w:hAnsi="Tahoma" w:cs="Tahoma"/>
          <w:b/>
          <w:bCs/>
          <w:color w:val="000000"/>
          <w:sz w:val="18"/>
          <w:szCs w:val="18"/>
          <w:lang w:eastAsia="ru-RU"/>
        </w:rPr>
        <w:t>Бейсик</w:t>
      </w:r>
      <w:r w:rsidRPr="006B40B7">
        <w:rPr>
          <w:rFonts w:ascii="Tahoma" w:eastAsia="Times New Roman" w:hAnsi="Tahoma" w:cs="Tahoma"/>
          <w:color w:val="000000"/>
          <w:sz w:val="18"/>
          <w:szCs w:val="18"/>
          <w:lang w:eastAsia="ru-RU"/>
        </w:rPr>
        <w:t xml:space="preserve"> (был разработан профессорами </w:t>
      </w:r>
      <w:proofErr w:type="spellStart"/>
      <w:r w:rsidRPr="006B40B7">
        <w:rPr>
          <w:rFonts w:ascii="Tahoma" w:eastAsia="Times New Roman" w:hAnsi="Tahoma" w:cs="Tahoma"/>
          <w:color w:val="000000"/>
          <w:sz w:val="18"/>
          <w:szCs w:val="18"/>
          <w:lang w:eastAsia="ru-RU"/>
        </w:rPr>
        <w:t>Дармутского</w:t>
      </w:r>
      <w:proofErr w:type="spellEnd"/>
      <w:r w:rsidRPr="006B40B7">
        <w:rPr>
          <w:rFonts w:ascii="Tahoma" w:eastAsia="Times New Roman" w:hAnsi="Tahoma" w:cs="Tahoma"/>
          <w:color w:val="000000"/>
          <w:sz w:val="18"/>
          <w:szCs w:val="18"/>
          <w:lang w:eastAsia="ru-RU"/>
        </w:rPr>
        <w:t xml:space="preserve"> колледжа Джоном Кемени и Томасом </w:t>
      </w:r>
      <w:proofErr w:type="spellStart"/>
      <w:r w:rsidRPr="006B40B7">
        <w:rPr>
          <w:rFonts w:ascii="Tahoma" w:eastAsia="Times New Roman" w:hAnsi="Tahoma" w:cs="Tahoma"/>
          <w:color w:val="000000"/>
          <w:sz w:val="18"/>
          <w:szCs w:val="18"/>
          <w:lang w:eastAsia="ru-RU"/>
        </w:rPr>
        <w:t>Курцом</w:t>
      </w:r>
      <w:proofErr w:type="spellEnd"/>
      <w:r w:rsidRPr="006B40B7">
        <w:rPr>
          <w:rFonts w:ascii="Tahoma" w:eastAsia="Times New Roman" w:hAnsi="Tahoma" w:cs="Tahoma"/>
          <w:color w:val="000000"/>
          <w:sz w:val="18"/>
          <w:szCs w:val="18"/>
          <w:lang w:eastAsia="ru-RU"/>
        </w:rPr>
        <w:t>.), </w:t>
      </w:r>
      <w:r w:rsidRPr="006B40B7">
        <w:rPr>
          <w:rFonts w:ascii="Tahoma" w:eastAsia="Times New Roman" w:hAnsi="Tahoma" w:cs="Tahoma"/>
          <w:b/>
          <w:bCs/>
          <w:color w:val="000000"/>
          <w:sz w:val="18"/>
          <w:szCs w:val="18"/>
          <w:lang w:eastAsia="ru-RU"/>
        </w:rPr>
        <w:t>Си</w:t>
      </w:r>
      <w:r w:rsidRPr="006B40B7">
        <w:rPr>
          <w:rFonts w:ascii="Tahoma" w:eastAsia="Times New Roman" w:hAnsi="Tahoma" w:cs="Tahoma"/>
          <w:color w:val="000000"/>
          <w:sz w:val="18"/>
          <w:szCs w:val="18"/>
          <w:lang w:eastAsia="ru-RU"/>
        </w:rPr>
        <w:t xml:space="preserve"> (Деннис </w:t>
      </w:r>
      <w:proofErr w:type="spellStart"/>
      <w:r w:rsidRPr="006B40B7">
        <w:rPr>
          <w:rFonts w:ascii="Tahoma" w:eastAsia="Times New Roman" w:hAnsi="Tahoma" w:cs="Tahoma"/>
          <w:color w:val="000000"/>
          <w:sz w:val="18"/>
          <w:szCs w:val="18"/>
          <w:lang w:eastAsia="ru-RU"/>
        </w:rPr>
        <w:t>Ритч</w:t>
      </w:r>
      <w:proofErr w:type="spellEnd"/>
      <w:r w:rsidRPr="006B40B7">
        <w:rPr>
          <w:rFonts w:ascii="Tahoma" w:eastAsia="Times New Roman" w:hAnsi="Tahoma" w:cs="Tahoma"/>
          <w:color w:val="000000"/>
          <w:sz w:val="18"/>
          <w:szCs w:val="18"/>
          <w:lang w:eastAsia="ru-RU"/>
        </w:rPr>
        <w:t xml:space="preserve"> – 1972 году), </w:t>
      </w:r>
      <w:r w:rsidRPr="006B40B7">
        <w:rPr>
          <w:rFonts w:ascii="Tahoma" w:eastAsia="Times New Roman" w:hAnsi="Tahoma" w:cs="Tahoma"/>
          <w:b/>
          <w:bCs/>
          <w:color w:val="000000"/>
          <w:sz w:val="18"/>
          <w:szCs w:val="18"/>
          <w:lang w:eastAsia="ru-RU"/>
        </w:rPr>
        <w:t>Пролог</w:t>
      </w:r>
      <w:r w:rsidRPr="006B40B7">
        <w:rPr>
          <w:rFonts w:ascii="Tahoma" w:eastAsia="Times New Roman" w:hAnsi="Tahoma" w:cs="Tahoma"/>
          <w:color w:val="000000"/>
          <w:sz w:val="18"/>
          <w:szCs w:val="18"/>
          <w:lang w:eastAsia="ru-RU"/>
        </w:rPr>
        <w:t> (в основе языка лежит аппарат математической логики) и т.д.</w:t>
      </w:r>
    </w:p>
    <w:p w14:paraId="5E1BD6CC" w14:textId="77777777" w:rsidR="006B40B7" w:rsidRPr="006B40B7" w:rsidRDefault="006B40B7" w:rsidP="006B40B7">
      <w:pPr>
        <w:shd w:val="clear" w:color="auto" w:fill="FFFFFF"/>
        <w:spacing w:before="100" w:beforeAutospacing="1" w:after="100" w:afterAutospacing="1" w:line="240" w:lineRule="auto"/>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Эти языки </w:t>
      </w:r>
      <w:proofErr w:type="spellStart"/>
      <w:r w:rsidRPr="006B40B7">
        <w:rPr>
          <w:rFonts w:ascii="Tahoma" w:eastAsia="Times New Roman" w:hAnsi="Tahoma" w:cs="Tahoma"/>
          <w:color w:val="000000"/>
          <w:sz w:val="18"/>
          <w:szCs w:val="18"/>
          <w:u w:val="single"/>
          <w:lang w:eastAsia="ru-RU"/>
        </w:rPr>
        <w:t>машинно</w:t>
      </w:r>
      <w:proofErr w:type="spellEnd"/>
      <w:r w:rsidRPr="006B40B7">
        <w:rPr>
          <w:rFonts w:ascii="Tahoma" w:eastAsia="Times New Roman" w:hAnsi="Tahoma" w:cs="Tahoma"/>
          <w:color w:val="000000"/>
          <w:sz w:val="18"/>
          <w:szCs w:val="18"/>
          <w:u w:val="single"/>
          <w:lang w:eastAsia="ru-RU"/>
        </w:rPr>
        <w:t>–независимы</w:t>
      </w:r>
      <w:r w:rsidRPr="006B40B7">
        <w:rPr>
          <w:rFonts w:ascii="Tahoma" w:eastAsia="Times New Roman" w:hAnsi="Tahoma" w:cs="Tahoma"/>
          <w:color w:val="000000"/>
          <w:sz w:val="18"/>
          <w:szCs w:val="18"/>
          <w:lang w:eastAsia="ru-RU"/>
        </w:rPr>
        <w:t>, т.к. они ориентированы не на систему команд той или иной ЭВМ, а на систему операндов, характерных для записи определенного класса алгоритмов. Однако программы, написанные на языках высокого уровня, занимают больше памяти и медленнее выполняются, чем программы на машинных языках.</w:t>
      </w:r>
    </w:p>
    <w:p w14:paraId="6D0C26F3" w14:textId="77777777" w:rsidR="006B40B7" w:rsidRPr="006B40B7" w:rsidRDefault="006B40B7" w:rsidP="006B40B7">
      <w:pPr>
        <w:shd w:val="clear" w:color="auto" w:fill="FFFFFF"/>
        <w:spacing w:before="100" w:beforeAutospacing="1" w:after="100" w:afterAutospacing="1" w:line="240" w:lineRule="auto"/>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Программу, написанную на языке программирования высокого уровня, ЭВМ не понимает, поскольку ей доступен только машинный язык. Поэтому для перевода программы с языка программирования на язык машинных кодов используют специальные программы – трансляторы.</w:t>
      </w:r>
    </w:p>
    <w:p w14:paraId="063F2620"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3FA65831"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Размещение данных и программ в памяти ПЭВМ.</w:t>
      </w:r>
    </w:p>
    <w:p w14:paraId="6B921CF9"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Данные и программы во время работы ПЭВМ размещаются в оперативной памяти, которая представляет собой последовательность пронумерованных ячеек. По указанному номеру процессор находит нужную ячейку, поэтому номер ячейки называется ее адресом. Минимальная адресованная ячейка (согласно стандарту IBM), с точки зрения программиста, состоит из 8 двоичных позиций, т.е. в каждую позицию могут быть записаны либо 0, либо 1. Объем информации, который помещается в одну двоичную позицию, называется </w:t>
      </w:r>
      <w:r w:rsidRPr="006B40B7">
        <w:rPr>
          <w:rFonts w:ascii="Tahoma" w:eastAsia="Times New Roman" w:hAnsi="Tahoma" w:cs="Tahoma"/>
          <w:b/>
          <w:bCs/>
          <w:i/>
          <w:iCs/>
          <w:color w:val="424242"/>
          <w:sz w:val="18"/>
          <w:szCs w:val="18"/>
          <w:lang w:eastAsia="ru-RU"/>
        </w:rPr>
        <w:t>битом</w:t>
      </w:r>
      <w:r w:rsidRPr="006B40B7">
        <w:rPr>
          <w:rFonts w:ascii="Tahoma" w:eastAsia="Times New Roman" w:hAnsi="Tahoma" w:cs="Tahoma"/>
          <w:color w:val="424242"/>
          <w:sz w:val="18"/>
          <w:szCs w:val="18"/>
          <w:lang w:eastAsia="ru-RU"/>
        </w:rPr>
        <w:t>. Объем информации, равный 8 битам, называется </w:t>
      </w:r>
      <w:r w:rsidRPr="006B40B7">
        <w:rPr>
          <w:rFonts w:ascii="Tahoma" w:eastAsia="Times New Roman" w:hAnsi="Tahoma" w:cs="Tahoma"/>
          <w:b/>
          <w:bCs/>
          <w:i/>
          <w:iCs/>
          <w:color w:val="424242"/>
          <w:sz w:val="18"/>
          <w:szCs w:val="18"/>
          <w:lang w:eastAsia="ru-RU"/>
        </w:rPr>
        <w:t>байтом</w:t>
      </w:r>
      <w:r w:rsidRPr="006B40B7">
        <w:rPr>
          <w:rFonts w:ascii="Tahoma" w:eastAsia="Times New Roman" w:hAnsi="Tahoma" w:cs="Tahoma"/>
          <w:color w:val="424242"/>
          <w:sz w:val="18"/>
          <w:szCs w:val="18"/>
          <w:lang w:eastAsia="ru-RU"/>
        </w:rPr>
        <w:t>.</w:t>
      </w:r>
    </w:p>
    <w:p w14:paraId="5F6E801B"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Таким образом, в одной ячейке из 8 двоичных разрядов помещается объем информации в один байт. Поэтому объем памяти принято оценивать количеством байт (2</w:t>
      </w:r>
      <w:r w:rsidRPr="006B40B7">
        <w:rPr>
          <w:rFonts w:ascii="Tahoma" w:eastAsia="Times New Roman" w:hAnsi="Tahoma" w:cs="Tahoma"/>
          <w:color w:val="424242"/>
          <w:sz w:val="18"/>
          <w:szCs w:val="18"/>
          <w:vertAlign w:val="superscript"/>
          <w:lang w:eastAsia="ru-RU"/>
        </w:rPr>
        <w:t>10</w:t>
      </w:r>
      <w:r w:rsidRPr="006B40B7">
        <w:rPr>
          <w:rFonts w:ascii="Tahoma" w:eastAsia="Times New Roman" w:hAnsi="Tahoma" w:cs="Tahoma"/>
          <w:color w:val="424242"/>
          <w:sz w:val="18"/>
          <w:szCs w:val="18"/>
          <w:lang w:eastAsia="ru-RU"/>
        </w:rPr>
        <w:t> байт = 1024 байт = 1 Кб, 2</w:t>
      </w:r>
      <w:r w:rsidRPr="006B40B7">
        <w:rPr>
          <w:rFonts w:ascii="Tahoma" w:eastAsia="Times New Roman" w:hAnsi="Tahoma" w:cs="Tahoma"/>
          <w:color w:val="424242"/>
          <w:sz w:val="18"/>
          <w:szCs w:val="18"/>
          <w:vertAlign w:val="superscript"/>
          <w:lang w:eastAsia="ru-RU"/>
        </w:rPr>
        <w:t>10</w:t>
      </w:r>
      <w:r w:rsidRPr="006B40B7">
        <w:rPr>
          <w:rFonts w:ascii="Tahoma" w:eastAsia="Times New Roman" w:hAnsi="Tahoma" w:cs="Tahoma"/>
          <w:color w:val="424242"/>
          <w:sz w:val="18"/>
          <w:szCs w:val="18"/>
          <w:lang w:eastAsia="ru-RU"/>
        </w:rPr>
        <w:t> Кб = 1048576 байт = 1 Мб).</w:t>
      </w:r>
    </w:p>
    <w:p w14:paraId="2D356B32"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Для помещения данных в такие ячейки производится их запись с помощью нулей и единиц (кодирование). При кодировании каждый символ, введенный с клавиатуры, заменяется последовательностью из 8 двоичных разрядов в соответ</w:t>
      </w:r>
      <w:r w:rsidRPr="006B40B7">
        <w:rPr>
          <w:rFonts w:ascii="Tahoma" w:eastAsia="Times New Roman" w:hAnsi="Tahoma" w:cs="Tahoma"/>
          <w:color w:val="424242"/>
          <w:sz w:val="18"/>
          <w:szCs w:val="18"/>
          <w:lang w:eastAsia="ru-RU"/>
        </w:rPr>
        <w:softHyphen/>
        <w:t>ствии со стандартной кодовой таблицей, т.е. символ занимает один байт. Например, в соответствии с таблицей кодов ASCII D ® 01000100; F ® 00100110; 4 ® 00110100</w:t>
      </w:r>
      <w:proofErr w:type="gramStart"/>
      <w:r w:rsidRPr="006B40B7">
        <w:rPr>
          <w:rFonts w:ascii="Tahoma" w:eastAsia="Times New Roman" w:hAnsi="Tahoma" w:cs="Tahoma"/>
          <w:color w:val="424242"/>
          <w:sz w:val="18"/>
          <w:szCs w:val="18"/>
          <w:lang w:eastAsia="ru-RU"/>
        </w:rPr>
        <w:t>; ?</w:t>
      </w:r>
      <w:proofErr w:type="gramEnd"/>
      <w:r w:rsidRPr="006B40B7">
        <w:rPr>
          <w:rFonts w:ascii="Tahoma" w:eastAsia="Times New Roman" w:hAnsi="Tahoma" w:cs="Tahoma"/>
          <w:color w:val="424242"/>
          <w:sz w:val="18"/>
          <w:szCs w:val="18"/>
          <w:lang w:eastAsia="ru-RU"/>
        </w:rPr>
        <w:t xml:space="preserve"> ® 0011110.</w:t>
      </w:r>
    </w:p>
    <w:p w14:paraId="755E1967"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При кодировании числа преобразуются в двоичное представление. Например,</w:t>
      </w:r>
    </w:p>
    <w:p w14:paraId="3601861F"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lastRenderedPageBreak/>
        <w:t>2 = 1×2</w:t>
      </w:r>
      <w:r w:rsidRPr="006B40B7">
        <w:rPr>
          <w:rFonts w:ascii="Tahoma" w:eastAsia="Times New Roman" w:hAnsi="Tahoma" w:cs="Tahoma"/>
          <w:color w:val="424242"/>
          <w:sz w:val="18"/>
          <w:szCs w:val="18"/>
          <w:vertAlign w:val="superscript"/>
          <w:lang w:eastAsia="ru-RU"/>
        </w:rPr>
        <w:t>1 </w:t>
      </w:r>
      <w:r w:rsidRPr="006B40B7">
        <w:rPr>
          <w:rFonts w:ascii="Tahoma" w:eastAsia="Times New Roman" w:hAnsi="Tahoma" w:cs="Tahoma"/>
          <w:color w:val="424242"/>
          <w:sz w:val="18"/>
          <w:szCs w:val="18"/>
          <w:lang w:eastAsia="ru-RU"/>
        </w:rPr>
        <w:t>+ 0×2</w:t>
      </w:r>
      <w:r w:rsidRPr="006B40B7">
        <w:rPr>
          <w:rFonts w:ascii="Tahoma" w:eastAsia="Times New Roman" w:hAnsi="Tahoma" w:cs="Tahoma"/>
          <w:color w:val="424242"/>
          <w:sz w:val="18"/>
          <w:szCs w:val="18"/>
          <w:vertAlign w:val="superscript"/>
          <w:lang w:eastAsia="ru-RU"/>
        </w:rPr>
        <w:t>0 </w:t>
      </w:r>
      <w:r w:rsidRPr="006B40B7">
        <w:rPr>
          <w:rFonts w:ascii="Tahoma" w:eastAsia="Times New Roman" w:hAnsi="Tahoma" w:cs="Tahoma"/>
          <w:color w:val="424242"/>
          <w:sz w:val="18"/>
          <w:szCs w:val="18"/>
          <w:lang w:eastAsia="ru-RU"/>
        </w:rPr>
        <w:t>= 10</w:t>
      </w:r>
      <w:r w:rsidRPr="006B40B7">
        <w:rPr>
          <w:rFonts w:ascii="Tahoma" w:eastAsia="Times New Roman" w:hAnsi="Tahoma" w:cs="Tahoma"/>
          <w:color w:val="424242"/>
          <w:sz w:val="18"/>
          <w:szCs w:val="18"/>
          <w:vertAlign w:val="subscript"/>
          <w:lang w:eastAsia="ru-RU"/>
        </w:rPr>
        <w:t>2</w:t>
      </w:r>
      <w:r w:rsidRPr="006B40B7">
        <w:rPr>
          <w:rFonts w:ascii="Tahoma" w:eastAsia="Times New Roman" w:hAnsi="Tahoma" w:cs="Tahoma"/>
          <w:color w:val="424242"/>
          <w:sz w:val="18"/>
          <w:szCs w:val="18"/>
          <w:lang w:eastAsia="ru-RU"/>
        </w:rPr>
        <w:t>; 5 = 1×2</w:t>
      </w:r>
      <w:r w:rsidRPr="006B40B7">
        <w:rPr>
          <w:rFonts w:ascii="Tahoma" w:eastAsia="Times New Roman" w:hAnsi="Tahoma" w:cs="Tahoma"/>
          <w:color w:val="424242"/>
          <w:sz w:val="18"/>
          <w:szCs w:val="18"/>
          <w:vertAlign w:val="superscript"/>
          <w:lang w:eastAsia="ru-RU"/>
        </w:rPr>
        <w:t>2 </w:t>
      </w:r>
      <w:r w:rsidRPr="006B40B7">
        <w:rPr>
          <w:rFonts w:ascii="Tahoma" w:eastAsia="Times New Roman" w:hAnsi="Tahoma" w:cs="Tahoma"/>
          <w:color w:val="424242"/>
          <w:sz w:val="18"/>
          <w:szCs w:val="18"/>
          <w:lang w:eastAsia="ru-RU"/>
        </w:rPr>
        <w:t>+ 0×2</w:t>
      </w:r>
      <w:r w:rsidRPr="006B40B7">
        <w:rPr>
          <w:rFonts w:ascii="Tahoma" w:eastAsia="Times New Roman" w:hAnsi="Tahoma" w:cs="Tahoma"/>
          <w:color w:val="424242"/>
          <w:sz w:val="18"/>
          <w:szCs w:val="18"/>
          <w:vertAlign w:val="superscript"/>
          <w:lang w:eastAsia="ru-RU"/>
        </w:rPr>
        <w:t>1 </w:t>
      </w:r>
      <w:r w:rsidRPr="006B40B7">
        <w:rPr>
          <w:rFonts w:ascii="Tahoma" w:eastAsia="Times New Roman" w:hAnsi="Tahoma" w:cs="Tahoma"/>
          <w:color w:val="424242"/>
          <w:sz w:val="18"/>
          <w:szCs w:val="18"/>
          <w:lang w:eastAsia="ru-RU"/>
        </w:rPr>
        <w:t>+ 1×2</w:t>
      </w:r>
      <w:r w:rsidRPr="006B40B7">
        <w:rPr>
          <w:rFonts w:ascii="Tahoma" w:eastAsia="Times New Roman" w:hAnsi="Tahoma" w:cs="Tahoma"/>
          <w:color w:val="424242"/>
          <w:sz w:val="18"/>
          <w:szCs w:val="18"/>
          <w:vertAlign w:val="superscript"/>
          <w:lang w:eastAsia="ru-RU"/>
        </w:rPr>
        <w:t>0 </w:t>
      </w:r>
      <w:r w:rsidRPr="006B40B7">
        <w:rPr>
          <w:rFonts w:ascii="Tahoma" w:eastAsia="Times New Roman" w:hAnsi="Tahoma" w:cs="Tahoma"/>
          <w:color w:val="424242"/>
          <w:sz w:val="18"/>
          <w:szCs w:val="18"/>
          <w:lang w:eastAsia="ru-RU"/>
        </w:rPr>
        <w:t>= 101</w:t>
      </w:r>
      <w:r w:rsidRPr="006B40B7">
        <w:rPr>
          <w:rFonts w:ascii="Tahoma" w:eastAsia="Times New Roman" w:hAnsi="Tahoma" w:cs="Tahoma"/>
          <w:color w:val="424242"/>
          <w:sz w:val="18"/>
          <w:szCs w:val="18"/>
          <w:vertAlign w:val="subscript"/>
          <w:lang w:eastAsia="ru-RU"/>
        </w:rPr>
        <w:t>2</w:t>
      </w:r>
      <w:r w:rsidRPr="006B40B7">
        <w:rPr>
          <w:rFonts w:ascii="Tahoma" w:eastAsia="Times New Roman" w:hAnsi="Tahoma" w:cs="Tahoma"/>
          <w:color w:val="424242"/>
          <w:sz w:val="18"/>
          <w:szCs w:val="18"/>
          <w:lang w:eastAsia="ru-RU"/>
        </w:rPr>
        <w:t>; 256 = 1×2</w:t>
      </w:r>
      <w:r w:rsidRPr="006B40B7">
        <w:rPr>
          <w:rFonts w:ascii="Tahoma" w:eastAsia="Times New Roman" w:hAnsi="Tahoma" w:cs="Tahoma"/>
          <w:color w:val="424242"/>
          <w:sz w:val="18"/>
          <w:szCs w:val="18"/>
          <w:vertAlign w:val="superscript"/>
          <w:lang w:eastAsia="ru-RU"/>
        </w:rPr>
        <w:t>8 </w:t>
      </w:r>
      <w:r w:rsidRPr="006B40B7">
        <w:rPr>
          <w:rFonts w:ascii="Tahoma" w:eastAsia="Times New Roman" w:hAnsi="Tahoma" w:cs="Tahoma"/>
          <w:color w:val="424242"/>
          <w:sz w:val="18"/>
          <w:szCs w:val="18"/>
          <w:lang w:eastAsia="ru-RU"/>
        </w:rPr>
        <w:t>= 100000000</w:t>
      </w:r>
      <w:r w:rsidRPr="006B40B7">
        <w:rPr>
          <w:rFonts w:ascii="Tahoma" w:eastAsia="Times New Roman" w:hAnsi="Tahoma" w:cs="Tahoma"/>
          <w:color w:val="424242"/>
          <w:sz w:val="18"/>
          <w:szCs w:val="18"/>
          <w:vertAlign w:val="subscript"/>
          <w:lang w:eastAsia="ru-RU"/>
        </w:rPr>
        <w:t>2</w:t>
      </w:r>
      <w:r w:rsidRPr="006B40B7">
        <w:rPr>
          <w:rFonts w:ascii="Tahoma" w:eastAsia="Times New Roman" w:hAnsi="Tahoma" w:cs="Tahoma"/>
          <w:color w:val="424242"/>
          <w:sz w:val="18"/>
          <w:szCs w:val="18"/>
          <w:lang w:eastAsia="ru-RU"/>
        </w:rPr>
        <w:t>.</w:t>
      </w:r>
    </w:p>
    <w:p w14:paraId="738316EB"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При работе с числами различают:</w:t>
      </w:r>
    </w:p>
    <w:p w14:paraId="07133667"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1) </w:t>
      </w:r>
      <w:r w:rsidRPr="006B40B7">
        <w:rPr>
          <w:rFonts w:ascii="Tahoma" w:eastAsia="Times New Roman" w:hAnsi="Tahoma" w:cs="Tahoma"/>
          <w:b/>
          <w:bCs/>
          <w:i/>
          <w:iCs/>
          <w:color w:val="424242"/>
          <w:sz w:val="18"/>
          <w:szCs w:val="18"/>
          <w:lang w:eastAsia="ru-RU"/>
        </w:rPr>
        <w:t>целые</w:t>
      </w:r>
      <w:r w:rsidRPr="006B40B7">
        <w:rPr>
          <w:rFonts w:ascii="Tahoma" w:eastAsia="Times New Roman" w:hAnsi="Tahoma" w:cs="Tahoma"/>
          <w:color w:val="424242"/>
          <w:sz w:val="18"/>
          <w:szCs w:val="18"/>
          <w:lang w:eastAsia="ru-RU"/>
        </w:rPr>
        <w:t>: ±</w:t>
      </w:r>
      <w:r w:rsidRPr="006B40B7">
        <w:rPr>
          <w:rFonts w:ascii="Tahoma" w:eastAsia="Times New Roman" w:hAnsi="Tahoma" w:cs="Tahoma"/>
          <w:i/>
          <w:iCs/>
          <w:color w:val="424242"/>
          <w:sz w:val="18"/>
          <w:szCs w:val="18"/>
          <w:lang w:eastAsia="ru-RU"/>
        </w:rPr>
        <w:t>n</w:t>
      </w:r>
      <w:r w:rsidRPr="006B40B7">
        <w:rPr>
          <w:rFonts w:ascii="Tahoma" w:eastAsia="Times New Roman" w:hAnsi="Tahoma" w:cs="Tahoma"/>
          <w:color w:val="424242"/>
          <w:sz w:val="18"/>
          <w:szCs w:val="18"/>
          <w:lang w:eastAsia="ru-RU"/>
        </w:rPr>
        <w:t>;</w:t>
      </w:r>
    </w:p>
    <w:p w14:paraId="071AB8CE"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2) </w:t>
      </w:r>
      <w:r w:rsidRPr="006B40B7">
        <w:rPr>
          <w:rFonts w:ascii="Tahoma" w:eastAsia="Times New Roman" w:hAnsi="Tahoma" w:cs="Tahoma"/>
          <w:b/>
          <w:bCs/>
          <w:i/>
          <w:iCs/>
          <w:color w:val="424242"/>
          <w:sz w:val="18"/>
          <w:szCs w:val="18"/>
          <w:lang w:eastAsia="ru-RU"/>
        </w:rPr>
        <w:t>вещественные</w:t>
      </w:r>
      <w:r w:rsidRPr="006B40B7">
        <w:rPr>
          <w:rFonts w:ascii="Tahoma" w:eastAsia="Times New Roman" w:hAnsi="Tahoma" w:cs="Tahoma"/>
          <w:color w:val="424242"/>
          <w:sz w:val="18"/>
          <w:szCs w:val="18"/>
          <w:lang w:eastAsia="ru-RU"/>
        </w:rPr>
        <w:t>:</w:t>
      </w:r>
    </w:p>
    <w:p w14:paraId="273070D5"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 с фиксированной десятичной точкой: ±</w:t>
      </w:r>
      <w:proofErr w:type="spellStart"/>
      <w:r w:rsidRPr="006B40B7">
        <w:rPr>
          <w:rFonts w:ascii="Tahoma" w:eastAsia="Times New Roman" w:hAnsi="Tahoma" w:cs="Tahoma"/>
          <w:i/>
          <w:iCs/>
          <w:color w:val="424242"/>
          <w:sz w:val="18"/>
          <w:szCs w:val="18"/>
          <w:lang w:eastAsia="ru-RU"/>
        </w:rPr>
        <w:t>n</w:t>
      </w:r>
      <w:r w:rsidRPr="006B40B7">
        <w:rPr>
          <w:rFonts w:ascii="Tahoma" w:eastAsia="Times New Roman" w:hAnsi="Tahoma" w:cs="Tahoma"/>
          <w:color w:val="424242"/>
          <w:sz w:val="18"/>
          <w:szCs w:val="18"/>
          <w:lang w:eastAsia="ru-RU"/>
        </w:rPr>
        <w:t>.</w:t>
      </w:r>
      <w:r w:rsidRPr="006B40B7">
        <w:rPr>
          <w:rFonts w:ascii="Tahoma" w:eastAsia="Times New Roman" w:hAnsi="Tahoma" w:cs="Tahoma"/>
          <w:i/>
          <w:iCs/>
          <w:color w:val="424242"/>
          <w:sz w:val="18"/>
          <w:szCs w:val="18"/>
          <w:lang w:eastAsia="ru-RU"/>
        </w:rPr>
        <w:t>m</w:t>
      </w:r>
      <w:proofErr w:type="spellEnd"/>
      <w:r w:rsidRPr="006B40B7">
        <w:rPr>
          <w:rFonts w:ascii="Tahoma" w:eastAsia="Times New Roman" w:hAnsi="Tahoma" w:cs="Tahoma"/>
          <w:color w:val="424242"/>
          <w:sz w:val="18"/>
          <w:szCs w:val="18"/>
          <w:lang w:eastAsia="ru-RU"/>
        </w:rPr>
        <w:t>;</w:t>
      </w:r>
    </w:p>
    <w:p w14:paraId="0865657D"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 с плавающей десятичной точкой (экспоненциальная форма): ±</w:t>
      </w:r>
      <w:proofErr w:type="spellStart"/>
      <w:proofErr w:type="gramStart"/>
      <w:r w:rsidRPr="006B40B7">
        <w:rPr>
          <w:rFonts w:ascii="Tahoma" w:eastAsia="Times New Roman" w:hAnsi="Tahoma" w:cs="Tahoma"/>
          <w:i/>
          <w:iCs/>
          <w:color w:val="424242"/>
          <w:sz w:val="18"/>
          <w:szCs w:val="18"/>
          <w:lang w:eastAsia="ru-RU"/>
        </w:rPr>
        <w:t>n</w:t>
      </w:r>
      <w:r w:rsidRPr="006B40B7">
        <w:rPr>
          <w:rFonts w:ascii="Tahoma" w:eastAsia="Times New Roman" w:hAnsi="Tahoma" w:cs="Tahoma"/>
          <w:color w:val="424242"/>
          <w:sz w:val="18"/>
          <w:szCs w:val="18"/>
          <w:lang w:eastAsia="ru-RU"/>
        </w:rPr>
        <w:t>.</w:t>
      </w:r>
      <w:r w:rsidRPr="006B40B7">
        <w:rPr>
          <w:rFonts w:ascii="Tahoma" w:eastAsia="Times New Roman" w:hAnsi="Tahoma" w:cs="Tahoma"/>
          <w:i/>
          <w:iCs/>
          <w:color w:val="424242"/>
          <w:sz w:val="18"/>
          <w:szCs w:val="18"/>
          <w:lang w:eastAsia="ru-RU"/>
        </w:rPr>
        <w:t>m</w:t>
      </w:r>
      <w:r w:rsidRPr="006B40B7">
        <w:rPr>
          <w:rFonts w:ascii="Tahoma" w:eastAsia="Times New Roman" w:hAnsi="Tahoma" w:cs="Tahoma"/>
          <w:color w:val="424242"/>
          <w:sz w:val="18"/>
          <w:szCs w:val="18"/>
          <w:lang w:eastAsia="ru-RU"/>
        </w:rPr>
        <w:t>E</w:t>
      </w:r>
      <w:proofErr w:type="gramEnd"/>
      <w:r w:rsidRPr="006B40B7">
        <w:rPr>
          <w:rFonts w:ascii="Tahoma" w:eastAsia="Times New Roman" w:hAnsi="Tahoma" w:cs="Tahoma"/>
          <w:color w:val="424242"/>
          <w:sz w:val="18"/>
          <w:szCs w:val="18"/>
          <w:lang w:eastAsia="ru-RU"/>
        </w:rPr>
        <w:t>±</w:t>
      </w:r>
      <w:r w:rsidRPr="006B40B7">
        <w:rPr>
          <w:rFonts w:ascii="Tahoma" w:eastAsia="Times New Roman" w:hAnsi="Tahoma" w:cs="Tahoma"/>
          <w:i/>
          <w:iCs/>
          <w:color w:val="424242"/>
          <w:sz w:val="18"/>
          <w:szCs w:val="18"/>
          <w:lang w:eastAsia="ru-RU"/>
        </w:rPr>
        <w:t>p</w:t>
      </w:r>
      <w:proofErr w:type="spellEnd"/>
      <w:r w:rsidRPr="006B40B7">
        <w:rPr>
          <w:rFonts w:ascii="Tahoma" w:eastAsia="Times New Roman" w:hAnsi="Tahoma" w:cs="Tahoma"/>
          <w:color w:val="424242"/>
          <w:sz w:val="18"/>
          <w:szCs w:val="18"/>
          <w:lang w:eastAsia="ru-RU"/>
        </w:rPr>
        <w:t>, где </w:t>
      </w:r>
      <w:r w:rsidRPr="006B40B7">
        <w:rPr>
          <w:rFonts w:ascii="Tahoma" w:eastAsia="Times New Roman" w:hAnsi="Tahoma" w:cs="Tahoma"/>
          <w:i/>
          <w:iCs/>
          <w:color w:val="424242"/>
          <w:sz w:val="18"/>
          <w:szCs w:val="18"/>
          <w:lang w:eastAsia="ru-RU"/>
        </w:rPr>
        <w:t>n</w:t>
      </w:r>
      <w:r w:rsidRPr="006B40B7">
        <w:rPr>
          <w:rFonts w:ascii="Tahoma" w:eastAsia="Times New Roman" w:hAnsi="Tahoma" w:cs="Tahoma"/>
          <w:color w:val="424242"/>
          <w:sz w:val="18"/>
          <w:szCs w:val="18"/>
          <w:lang w:eastAsia="ru-RU"/>
        </w:rPr>
        <w:t>, </w:t>
      </w:r>
      <w:r w:rsidRPr="006B40B7">
        <w:rPr>
          <w:rFonts w:ascii="Tahoma" w:eastAsia="Times New Roman" w:hAnsi="Tahoma" w:cs="Tahoma"/>
          <w:i/>
          <w:iCs/>
          <w:color w:val="424242"/>
          <w:sz w:val="18"/>
          <w:szCs w:val="18"/>
          <w:lang w:eastAsia="ru-RU"/>
        </w:rPr>
        <w:t>m</w:t>
      </w:r>
      <w:r w:rsidRPr="006B40B7">
        <w:rPr>
          <w:rFonts w:ascii="Tahoma" w:eastAsia="Times New Roman" w:hAnsi="Tahoma" w:cs="Tahoma"/>
          <w:color w:val="424242"/>
          <w:sz w:val="18"/>
          <w:szCs w:val="18"/>
          <w:lang w:eastAsia="ru-RU"/>
        </w:rPr>
        <w:t> - целая и дробная части числа, </w:t>
      </w:r>
      <w:r w:rsidRPr="006B40B7">
        <w:rPr>
          <w:rFonts w:ascii="Tahoma" w:eastAsia="Times New Roman" w:hAnsi="Tahoma" w:cs="Tahoma"/>
          <w:i/>
          <w:iCs/>
          <w:color w:val="424242"/>
          <w:sz w:val="18"/>
          <w:szCs w:val="18"/>
          <w:lang w:eastAsia="ru-RU"/>
        </w:rPr>
        <w:t>р</w:t>
      </w:r>
      <w:r w:rsidRPr="006B40B7">
        <w:rPr>
          <w:rFonts w:ascii="Tahoma" w:eastAsia="Times New Roman" w:hAnsi="Tahoma" w:cs="Tahoma"/>
          <w:color w:val="424242"/>
          <w:sz w:val="18"/>
          <w:szCs w:val="18"/>
          <w:lang w:eastAsia="ru-RU"/>
        </w:rPr>
        <w:t> - порядок; ±0.xxxE±p - нормализованный вид.</w:t>
      </w:r>
    </w:p>
    <w:p w14:paraId="34F3122D"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С увеличением числа количество разрядов для его представления в двоичной системе резко возрастает, поэтому для размещения большого числа выделяется несколько подряд расположенных однобайтных ячеек. В этом случае адресом такой расширенной ячейки является адрес первого байта. Один бит такой ячейки выделяется под знак числа. Числа, размещенные таким образом - целые.</w:t>
      </w:r>
    </w:p>
    <w:p w14:paraId="6C0D10CD"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Для хранения вещественных чисел их предварительно приводят к нормализованному виду. Например, 35,6 = 0.356×10</w:t>
      </w:r>
      <w:r w:rsidRPr="006B40B7">
        <w:rPr>
          <w:rFonts w:ascii="Tahoma" w:eastAsia="Times New Roman" w:hAnsi="Tahoma" w:cs="Tahoma"/>
          <w:color w:val="424242"/>
          <w:sz w:val="18"/>
          <w:szCs w:val="18"/>
          <w:vertAlign w:val="superscript"/>
          <w:lang w:eastAsia="ru-RU"/>
        </w:rPr>
        <w:t>+2</w:t>
      </w:r>
      <w:r w:rsidRPr="006B40B7">
        <w:rPr>
          <w:rFonts w:ascii="Tahoma" w:eastAsia="Times New Roman" w:hAnsi="Tahoma" w:cs="Tahoma"/>
          <w:color w:val="424242"/>
          <w:sz w:val="18"/>
          <w:szCs w:val="18"/>
          <w:lang w:eastAsia="ru-RU"/>
        </w:rPr>
        <w:t>, где 0.356 – ман</w:t>
      </w:r>
      <w:r w:rsidRPr="006B40B7">
        <w:rPr>
          <w:rFonts w:ascii="Tahoma" w:eastAsia="Times New Roman" w:hAnsi="Tahoma" w:cs="Tahoma"/>
          <w:color w:val="424242"/>
          <w:sz w:val="18"/>
          <w:szCs w:val="18"/>
          <w:lang w:eastAsia="ru-RU"/>
        </w:rPr>
        <w:softHyphen/>
        <w:t>тисса, +2 – порядок. После этого переводят порядок и мантиссу в двоичную систему. Такое число запоминается в комбинированной ячейке, один байт которой содержит порядок, несколько других содержат мантиссу. Числа, размещенные таким образом - вещественные.</w:t>
      </w:r>
    </w:p>
    <w:p w14:paraId="4C4A7B1D"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Arial" w:eastAsia="Times New Roman" w:hAnsi="Arial" w:cs="Arial"/>
          <w:color w:val="000000"/>
          <w:sz w:val="18"/>
          <w:szCs w:val="18"/>
          <w:lang w:eastAsia="ru-RU"/>
        </w:rPr>
        <w:br/>
      </w:r>
      <w:r w:rsidRPr="006B40B7">
        <w:rPr>
          <w:rFonts w:ascii="Arial" w:eastAsia="Times New Roman" w:hAnsi="Arial" w:cs="Arial"/>
          <w:color w:val="000000"/>
          <w:sz w:val="18"/>
          <w:szCs w:val="18"/>
          <w:shd w:val="clear" w:color="auto" w:fill="FFFFFF"/>
          <w:lang w:eastAsia="ru-RU"/>
        </w:rPr>
        <w:t>Программа – это последовательность команд (инструкций), которые помещаются в памяти и выполняются процессором в указанном порядке. </w:t>
      </w:r>
      <w:r w:rsidRPr="006B40B7">
        <w:rPr>
          <w:rFonts w:ascii="Arial" w:eastAsia="Times New Roman" w:hAnsi="Arial" w:cs="Arial"/>
          <w:color w:val="000000"/>
          <w:sz w:val="18"/>
          <w:szCs w:val="18"/>
          <w:lang w:eastAsia="ru-RU"/>
        </w:rPr>
        <w:br/>
      </w:r>
      <w:r w:rsidRPr="006B40B7">
        <w:rPr>
          <w:rFonts w:ascii="Arial" w:eastAsia="Times New Roman" w:hAnsi="Arial" w:cs="Arial"/>
          <w:color w:val="000000"/>
          <w:sz w:val="18"/>
          <w:szCs w:val="18"/>
          <w:lang w:eastAsia="ru-RU"/>
        </w:rPr>
        <w:br/>
      </w:r>
      <w:r w:rsidRPr="006B40B7">
        <w:rPr>
          <w:rFonts w:ascii="Arial" w:eastAsia="Times New Roman" w:hAnsi="Arial" w:cs="Arial"/>
          <w:color w:val="000000"/>
          <w:sz w:val="18"/>
          <w:szCs w:val="18"/>
          <w:shd w:val="clear" w:color="auto" w:fill="FFFFFF"/>
          <w:lang w:eastAsia="ru-RU"/>
        </w:rPr>
        <w:t>Команда размещается в комбинированной ячейке следующим образом. Первый байт содержит код операции (КОП) (</w:t>
      </w:r>
      <w:proofErr w:type="gramStart"/>
      <w:r w:rsidRPr="006B40B7">
        <w:rPr>
          <w:rFonts w:ascii="Arial" w:eastAsia="Times New Roman" w:hAnsi="Arial" w:cs="Arial"/>
          <w:color w:val="000000"/>
          <w:sz w:val="18"/>
          <w:szCs w:val="18"/>
          <w:shd w:val="clear" w:color="auto" w:fill="FFFFFF"/>
          <w:lang w:eastAsia="ru-RU"/>
        </w:rPr>
        <w:t>например</w:t>
      </w:r>
      <w:proofErr w:type="gramEnd"/>
      <w:r w:rsidRPr="006B40B7">
        <w:rPr>
          <w:rFonts w:ascii="Arial" w:eastAsia="Times New Roman" w:hAnsi="Arial" w:cs="Arial"/>
          <w:color w:val="000000"/>
          <w:sz w:val="18"/>
          <w:szCs w:val="18"/>
          <w:shd w:val="clear" w:color="auto" w:fill="FFFFFF"/>
          <w:lang w:eastAsia="ru-RU"/>
        </w:rPr>
        <w:t xml:space="preserve"> + или – или *), которую необходимо выполнить над содержимым ячеек памяти. В одной, двух или трех ячейках (операндах команды) по 2 или 4 байта содержатся адреса ячеек (А1, А2, А3), над которыми нужно выполнить указанную операцию. Номер первого байта команды называется ее адресом. Последовательность из этих команд называется программой в машинных кодах (рис. 2). </w:t>
      </w:r>
    </w:p>
    <w:p w14:paraId="6061DE13"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2591773D"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 xml:space="preserve">Программные модули. Понятие транслятора, компилятора и интерпретатора. </w:t>
      </w:r>
    </w:p>
    <w:p w14:paraId="58982E0F"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color w:val="424242"/>
          <w:sz w:val="18"/>
          <w:szCs w:val="18"/>
          <w:lang w:eastAsia="ru-RU"/>
        </w:rPr>
        <w:t>Про</w:t>
      </w:r>
      <w:r w:rsidRPr="006B40B7">
        <w:rPr>
          <w:rFonts w:ascii="Tahoma" w:eastAsia="Times New Roman" w:hAnsi="Tahoma" w:cs="Tahoma"/>
          <w:color w:val="424242"/>
          <w:sz w:val="18"/>
          <w:szCs w:val="18"/>
          <w:lang w:eastAsia="ru-RU"/>
        </w:rPr>
        <w:softHyphen/>
        <w:t>грам</w:t>
      </w:r>
      <w:r w:rsidRPr="006B40B7">
        <w:rPr>
          <w:rFonts w:ascii="Tahoma" w:eastAsia="Times New Roman" w:hAnsi="Tahoma" w:cs="Tahoma"/>
          <w:color w:val="424242"/>
          <w:sz w:val="18"/>
          <w:szCs w:val="18"/>
          <w:lang w:eastAsia="ru-RU"/>
        </w:rPr>
        <w:softHyphen/>
        <w:t>мист пишет программу на </w:t>
      </w:r>
      <w:r w:rsidRPr="006B40B7">
        <w:rPr>
          <w:rFonts w:ascii="Tahoma" w:eastAsia="Times New Roman" w:hAnsi="Tahoma" w:cs="Tahoma"/>
          <w:b/>
          <w:bCs/>
          <w:i/>
          <w:iCs/>
          <w:color w:val="424242"/>
          <w:sz w:val="18"/>
          <w:szCs w:val="18"/>
          <w:lang w:eastAsia="ru-RU"/>
        </w:rPr>
        <w:t>языке высокого уровня</w:t>
      </w:r>
      <w:r w:rsidRPr="006B40B7">
        <w:rPr>
          <w:rFonts w:ascii="Tahoma" w:eastAsia="Times New Roman" w:hAnsi="Tahoma" w:cs="Tahoma"/>
          <w:color w:val="424242"/>
          <w:sz w:val="18"/>
          <w:szCs w:val="18"/>
          <w:lang w:eastAsia="ru-RU"/>
        </w:rPr>
        <w:t>, т.е. наиболее удобном для записи алгоритма решения определенного класса задач. Исходный текст программы, введенный с помощью клавиатуры в память компьютера - </w:t>
      </w:r>
      <w:r w:rsidRPr="006B40B7">
        <w:rPr>
          <w:rFonts w:ascii="Tahoma" w:eastAsia="Times New Roman" w:hAnsi="Tahoma" w:cs="Tahoma"/>
          <w:b/>
          <w:bCs/>
          <w:i/>
          <w:iCs/>
          <w:color w:val="424242"/>
          <w:sz w:val="18"/>
          <w:szCs w:val="18"/>
          <w:lang w:eastAsia="ru-RU"/>
        </w:rPr>
        <w:t>исходный модуль</w:t>
      </w:r>
      <w:r w:rsidRPr="006B40B7">
        <w:rPr>
          <w:rFonts w:ascii="Tahoma" w:eastAsia="Times New Roman" w:hAnsi="Tahoma" w:cs="Tahoma"/>
          <w:color w:val="424242"/>
          <w:sz w:val="18"/>
          <w:szCs w:val="18"/>
          <w:lang w:eastAsia="ru-RU"/>
        </w:rPr>
        <w:t> (</w:t>
      </w:r>
      <w:proofErr w:type="spellStart"/>
      <w:r w:rsidRPr="006B40B7">
        <w:rPr>
          <w:rFonts w:ascii="Tahoma" w:eastAsia="Times New Roman" w:hAnsi="Tahoma" w:cs="Tahoma"/>
          <w:color w:val="424242"/>
          <w:sz w:val="18"/>
          <w:szCs w:val="18"/>
          <w:lang w:eastAsia="ru-RU"/>
        </w:rPr>
        <w:t>sourse</w:t>
      </w:r>
      <w:proofErr w:type="spellEnd"/>
      <w:r w:rsidRPr="006B40B7">
        <w:rPr>
          <w:rFonts w:ascii="Tahoma" w:eastAsia="Times New Roman" w:hAnsi="Tahoma" w:cs="Tahoma"/>
          <w:color w:val="424242"/>
          <w:sz w:val="18"/>
          <w:szCs w:val="18"/>
          <w:lang w:eastAsia="ru-RU"/>
        </w:rPr>
        <w:t xml:space="preserve"> </w:t>
      </w:r>
      <w:proofErr w:type="spellStart"/>
      <w:r w:rsidRPr="006B40B7">
        <w:rPr>
          <w:rFonts w:ascii="Tahoma" w:eastAsia="Times New Roman" w:hAnsi="Tahoma" w:cs="Tahoma"/>
          <w:color w:val="424242"/>
          <w:sz w:val="18"/>
          <w:szCs w:val="18"/>
          <w:lang w:eastAsia="ru-RU"/>
        </w:rPr>
        <w:t>code</w:t>
      </w:r>
      <w:proofErr w:type="spellEnd"/>
      <w:r w:rsidRPr="006B40B7">
        <w:rPr>
          <w:rFonts w:ascii="Tahoma" w:eastAsia="Times New Roman" w:hAnsi="Tahoma" w:cs="Tahoma"/>
          <w:color w:val="424242"/>
          <w:sz w:val="18"/>
          <w:szCs w:val="18"/>
          <w:lang w:eastAsia="ru-RU"/>
        </w:rPr>
        <w:t>, в языке Си имеет расширение *.</w:t>
      </w:r>
      <w:proofErr w:type="spellStart"/>
      <w:r w:rsidRPr="006B40B7">
        <w:rPr>
          <w:rFonts w:ascii="Tahoma" w:eastAsia="Times New Roman" w:hAnsi="Tahoma" w:cs="Tahoma"/>
          <w:color w:val="424242"/>
          <w:sz w:val="18"/>
          <w:szCs w:val="18"/>
          <w:lang w:eastAsia="ru-RU"/>
        </w:rPr>
        <w:t>cpp</w:t>
      </w:r>
      <w:proofErr w:type="spellEnd"/>
      <w:r w:rsidRPr="006B40B7">
        <w:rPr>
          <w:rFonts w:ascii="Tahoma" w:eastAsia="Times New Roman" w:hAnsi="Tahoma" w:cs="Tahoma"/>
          <w:color w:val="424242"/>
          <w:sz w:val="18"/>
          <w:szCs w:val="18"/>
          <w:lang w:eastAsia="ru-RU"/>
        </w:rPr>
        <w:t>).</w:t>
      </w:r>
    </w:p>
    <w:p w14:paraId="612BD98D" w14:textId="77777777" w:rsidR="006B40B7" w:rsidRPr="006B40B7" w:rsidRDefault="006B40B7" w:rsidP="006B40B7">
      <w:pPr>
        <w:spacing w:before="150" w:after="150" w:line="240" w:lineRule="auto"/>
        <w:ind w:left="150" w:right="150"/>
        <w:jc w:val="both"/>
        <w:rPr>
          <w:rFonts w:ascii="Tahoma" w:eastAsia="Times New Roman" w:hAnsi="Tahoma" w:cs="Tahoma"/>
          <w:color w:val="424242"/>
          <w:sz w:val="18"/>
          <w:szCs w:val="18"/>
          <w:lang w:eastAsia="ru-RU"/>
        </w:rPr>
      </w:pPr>
      <w:r w:rsidRPr="006B40B7">
        <w:rPr>
          <w:rFonts w:ascii="Tahoma" w:eastAsia="Times New Roman" w:hAnsi="Tahoma" w:cs="Tahoma"/>
          <w:b/>
          <w:bCs/>
          <w:color w:val="424242"/>
          <w:sz w:val="18"/>
          <w:szCs w:val="18"/>
          <w:lang w:eastAsia="ru-RU"/>
        </w:rPr>
        <w:t>Транслятор</w:t>
      </w:r>
      <w:r w:rsidRPr="006B40B7">
        <w:rPr>
          <w:rFonts w:ascii="Tahoma" w:eastAsia="Times New Roman" w:hAnsi="Tahoma" w:cs="Tahoma"/>
          <w:color w:val="424242"/>
          <w:sz w:val="18"/>
          <w:szCs w:val="18"/>
          <w:lang w:eastAsia="ru-RU"/>
        </w:rPr>
        <w:t> - программа, осуществляющая перевод текстов с одного языка на другой, т.е. транслятор переводит программу с входного языка системы программирования на машинный язык ЭВМ, на которой функционирует данная система или будет функционировать разрабатываемая программа; либо на промежуточный язык программирования, уже реализованный или подлежащий реализации. Одной из разновидностей транслятора является </w:t>
      </w:r>
      <w:r w:rsidRPr="006B40B7">
        <w:rPr>
          <w:rFonts w:ascii="Tahoma" w:eastAsia="Times New Roman" w:hAnsi="Tahoma" w:cs="Tahoma"/>
          <w:b/>
          <w:bCs/>
          <w:i/>
          <w:iCs/>
          <w:color w:val="424242"/>
          <w:sz w:val="18"/>
          <w:szCs w:val="18"/>
          <w:lang w:eastAsia="ru-RU"/>
        </w:rPr>
        <w:t>компилятор</w:t>
      </w:r>
      <w:r w:rsidRPr="006B40B7">
        <w:rPr>
          <w:rFonts w:ascii="Tahoma" w:eastAsia="Times New Roman" w:hAnsi="Tahoma" w:cs="Tahoma"/>
          <w:color w:val="424242"/>
          <w:sz w:val="18"/>
          <w:szCs w:val="18"/>
          <w:lang w:eastAsia="ru-RU"/>
        </w:rPr>
        <w:t xml:space="preserve">, обеспечивающий перевод программ с языка высокого уровня (приближенного к человеку) на язык более низкого уровня (близкий к ЭВМ), или </w:t>
      </w:r>
      <w:proofErr w:type="spellStart"/>
      <w:r w:rsidRPr="006B40B7">
        <w:rPr>
          <w:rFonts w:ascii="Tahoma" w:eastAsia="Times New Roman" w:hAnsi="Tahoma" w:cs="Tahoma"/>
          <w:color w:val="424242"/>
          <w:sz w:val="18"/>
          <w:szCs w:val="18"/>
          <w:lang w:eastAsia="ru-RU"/>
        </w:rPr>
        <w:t>машинозависимый</w:t>
      </w:r>
      <w:proofErr w:type="spellEnd"/>
      <w:r w:rsidRPr="006B40B7">
        <w:rPr>
          <w:rFonts w:ascii="Tahoma" w:eastAsia="Times New Roman" w:hAnsi="Tahoma" w:cs="Tahoma"/>
          <w:color w:val="424242"/>
          <w:sz w:val="18"/>
          <w:szCs w:val="18"/>
          <w:lang w:eastAsia="ru-RU"/>
        </w:rPr>
        <w:t xml:space="preserve"> язык.</w:t>
      </w:r>
    </w:p>
    <w:p w14:paraId="6A45E9D6" w14:textId="77777777" w:rsidR="006B40B7" w:rsidRPr="006B40B7" w:rsidRDefault="006B40B7" w:rsidP="006B40B7">
      <w:pPr>
        <w:spacing w:before="150" w:after="150" w:line="240" w:lineRule="auto"/>
        <w:ind w:left="150" w:right="150"/>
        <w:jc w:val="both"/>
        <w:rPr>
          <w:rFonts w:ascii="Arial" w:eastAsia="Times New Roman" w:hAnsi="Arial" w:cs="Arial"/>
          <w:color w:val="000000"/>
          <w:sz w:val="18"/>
          <w:szCs w:val="18"/>
          <w:shd w:val="clear" w:color="auto" w:fill="FFFFFF"/>
          <w:lang w:eastAsia="ru-RU"/>
        </w:rPr>
      </w:pPr>
      <w:r w:rsidRPr="006B40B7">
        <w:rPr>
          <w:rFonts w:ascii="Arial" w:eastAsia="Times New Roman" w:hAnsi="Arial" w:cs="Arial"/>
          <w:color w:val="000000"/>
          <w:sz w:val="18"/>
          <w:szCs w:val="18"/>
          <w:shd w:val="clear" w:color="auto" w:fill="FFFFFF"/>
          <w:lang w:eastAsia="ru-RU"/>
        </w:rPr>
        <w:t>Интерпретатор представляет собой программный продукт, выполняющий созданную программу путем одновременного анализа и реализации предписанных действий. При использовании интерпретатора отсутствует разделение на две стадии - перевод и выполнение. </w:t>
      </w:r>
      <w:r w:rsidRPr="006B40B7">
        <w:rPr>
          <w:rFonts w:ascii="Arial" w:eastAsia="Times New Roman" w:hAnsi="Arial" w:cs="Arial"/>
          <w:color w:val="000000"/>
          <w:sz w:val="18"/>
          <w:szCs w:val="18"/>
          <w:lang w:eastAsia="ru-RU"/>
        </w:rPr>
        <w:br/>
      </w:r>
      <w:r w:rsidRPr="006B40B7">
        <w:rPr>
          <w:rFonts w:ascii="Arial" w:eastAsia="Times New Roman" w:hAnsi="Arial" w:cs="Arial"/>
          <w:color w:val="000000"/>
          <w:sz w:val="18"/>
          <w:szCs w:val="18"/>
          <w:shd w:val="clear" w:color="auto" w:fill="FFFFFF"/>
          <w:lang w:eastAsia="ru-RU"/>
        </w:rPr>
        <w:t>Большинство трансляторов языка Си, с которыми мы будем работать - компиляторы. </w:t>
      </w:r>
      <w:r w:rsidRPr="006B40B7">
        <w:rPr>
          <w:rFonts w:ascii="Arial" w:eastAsia="Times New Roman" w:hAnsi="Arial" w:cs="Arial"/>
          <w:color w:val="000000"/>
          <w:sz w:val="18"/>
          <w:szCs w:val="18"/>
          <w:lang w:eastAsia="ru-RU"/>
        </w:rPr>
        <w:br/>
      </w:r>
      <w:r w:rsidRPr="006B40B7">
        <w:rPr>
          <w:rFonts w:ascii="Arial" w:eastAsia="Times New Roman" w:hAnsi="Arial" w:cs="Arial"/>
          <w:color w:val="000000"/>
          <w:sz w:val="18"/>
          <w:szCs w:val="18"/>
          <w:shd w:val="clear" w:color="auto" w:fill="FFFFFF"/>
          <w:lang w:eastAsia="ru-RU"/>
        </w:rPr>
        <w:t>Результат обработки исходного модуля компилятором - объектный модуль (</w:t>
      </w:r>
      <w:proofErr w:type="spellStart"/>
      <w:r w:rsidRPr="006B40B7">
        <w:rPr>
          <w:rFonts w:ascii="Arial" w:eastAsia="Times New Roman" w:hAnsi="Arial" w:cs="Arial"/>
          <w:color w:val="000000"/>
          <w:sz w:val="18"/>
          <w:szCs w:val="18"/>
          <w:shd w:val="clear" w:color="auto" w:fill="FFFFFF"/>
          <w:lang w:eastAsia="ru-RU"/>
        </w:rPr>
        <w:t>object</w:t>
      </w:r>
      <w:proofErr w:type="spellEnd"/>
      <w:r w:rsidRPr="006B40B7">
        <w:rPr>
          <w:rFonts w:ascii="Arial" w:eastAsia="Times New Roman" w:hAnsi="Arial" w:cs="Arial"/>
          <w:color w:val="000000"/>
          <w:sz w:val="18"/>
          <w:szCs w:val="18"/>
          <w:shd w:val="clear" w:color="auto" w:fill="FFFFFF"/>
          <w:lang w:eastAsia="ru-RU"/>
        </w:rPr>
        <w:t xml:space="preserve"> </w:t>
      </w:r>
      <w:proofErr w:type="spellStart"/>
      <w:r w:rsidRPr="006B40B7">
        <w:rPr>
          <w:rFonts w:ascii="Arial" w:eastAsia="Times New Roman" w:hAnsi="Arial" w:cs="Arial"/>
          <w:color w:val="000000"/>
          <w:sz w:val="18"/>
          <w:szCs w:val="18"/>
          <w:shd w:val="clear" w:color="auto" w:fill="FFFFFF"/>
          <w:lang w:eastAsia="ru-RU"/>
        </w:rPr>
        <w:t>code</w:t>
      </w:r>
      <w:proofErr w:type="spellEnd"/>
      <w:r w:rsidRPr="006B40B7">
        <w:rPr>
          <w:rFonts w:ascii="Arial" w:eastAsia="Times New Roman" w:hAnsi="Arial" w:cs="Arial"/>
          <w:color w:val="000000"/>
          <w:sz w:val="18"/>
          <w:szCs w:val="18"/>
          <w:shd w:val="clear" w:color="auto" w:fill="FFFFFF"/>
          <w:lang w:eastAsia="ru-RU"/>
        </w:rPr>
        <w:t>, в языке Си имеет расширение *.</w:t>
      </w:r>
      <w:proofErr w:type="spellStart"/>
      <w:r w:rsidRPr="006B40B7">
        <w:rPr>
          <w:rFonts w:ascii="Arial" w:eastAsia="Times New Roman" w:hAnsi="Arial" w:cs="Arial"/>
          <w:color w:val="000000"/>
          <w:sz w:val="18"/>
          <w:szCs w:val="18"/>
          <w:shd w:val="clear" w:color="auto" w:fill="FFFFFF"/>
          <w:lang w:eastAsia="ru-RU"/>
        </w:rPr>
        <w:t>obj</w:t>
      </w:r>
      <w:proofErr w:type="spellEnd"/>
      <w:r w:rsidRPr="006B40B7">
        <w:rPr>
          <w:rFonts w:ascii="Arial" w:eastAsia="Times New Roman" w:hAnsi="Arial" w:cs="Arial"/>
          <w:color w:val="000000"/>
          <w:sz w:val="18"/>
          <w:szCs w:val="18"/>
          <w:shd w:val="clear" w:color="auto" w:fill="FFFFFF"/>
          <w:lang w:eastAsia="ru-RU"/>
        </w:rPr>
        <w:t>). Он не может быть выполнен, т.е. это незавершенный вариант машинной программы, т.к., например, к нему должны быть присоединены модули стандартных библиотек. Здесь компилятор (</w:t>
      </w:r>
      <w:proofErr w:type="spellStart"/>
      <w:r w:rsidRPr="006B40B7">
        <w:rPr>
          <w:rFonts w:ascii="Arial" w:eastAsia="Times New Roman" w:hAnsi="Arial" w:cs="Arial"/>
          <w:color w:val="000000"/>
          <w:sz w:val="18"/>
          <w:szCs w:val="18"/>
          <w:shd w:val="clear" w:color="auto" w:fill="FFFFFF"/>
          <w:lang w:eastAsia="ru-RU"/>
        </w:rPr>
        <w:t>compiler</w:t>
      </w:r>
      <w:proofErr w:type="spellEnd"/>
      <w:r w:rsidRPr="006B40B7">
        <w:rPr>
          <w:rFonts w:ascii="Arial" w:eastAsia="Times New Roman" w:hAnsi="Arial" w:cs="Arial"/>
          <w:color w:val="000000"/>
          <w:sz w:val="18"/>
          <w:szCs w:val="18"/>
          <w:shd w:val="clear" w:color="auto" w:fill="FFFFFF"/>
          <w:lang w:eastAsia="ru-RU"/>
        </w:rPr>
        <w:t>) - вид транслятора, представляющего программу-переводчик исходного модуля в язык машинных команд. </w:t>
      </w:r>
      <w:r w:rsidRPr="006B40B7">
        <w:rPr>
          <w:rFonts w:ascii="Arial" w:eastAsia="Times New Roman" w:hAnsi="Arial" w:cs="Arial"/>
          <w:color w:val="000000"/>
          <w:sz w:val="18"/>
          <w:szCs w:val="18"/>
          <w:lang w:eastAsia="ru-RU"/>
        </w:rPr>
        <w:br/>
      </w:r>
      <w:r w:rsidRPr="006B40B7">
        <w:rPr>
          <w:rFonts w:ascii="Arial" w:eastAsia="Times New Roman" w:hAnsi="Arial" w:cs="Arial"/>
          <w:color w:val="000000"/>
          <w:sz w:val="18"/>
          <w:szCs w:val="18"/>
          <w:shd w:val="clear" w:color="auto" w:fill="FFFFFF"/>
          <w:lang w:eastAsia="ru-RU"/>
        </w:rPr>
        <w:t>Исполняемый (абсолютный, загрузочный) модуль создает вторая специальная программа - «компоновщик». Ее еще называют редактором связей (</w:t>
      </w:r>
      <w:proofErr w:type="spellStart"/>
      <w:r w:rsidRPr="006B40B7">
        <w:rPr>
          <w:rFonts w:ascii="Arial" w:eastAsia="Times New Roman" w:hAnsi="Arial" w:cs="Arial"/>
          <w:color w:val="000000"/>
          <w:sz w:val="18"/>
          <w:szCs w:val="18"/>
          <w:shd w:val="clear" w:color="auto" w:fill="FFFFFF"/>
          <w:lang w:eastAsia="ru-RU"/>
        </w:rPr>
        <w:t>Linker</w:t>
      </w:r>
      <w:proofErr w:type="spellEnd"/>
      <w:r w:rsidRPr="006B40B7">
        <w:rPr>
          <w:rFonts w:ascii="Arial" w:eastAsia="Times New Roman" w:hAnsi="Arial" w:cs="Arial"/>
          <w:color w:val="000000"/>
          <w:sz w:val="18"/>
          <w:szCs w:val="18"/>
          <w:shd w:val="clear" w:color="auto" w:fill="FFFFFF"/>
          <w:lang w:eastAsia="ru-RU"/>
        </w:rPr>
        <w:t>). Она и создает модуль, пригодный для выполнения на основе одного или нескольких объектных модулей. </w:t>
      </w:r>
      <w:r w:rsidRPr="006B40B7">
        <w:rPr>
          <w:rFonts w:ascii="Arial" w:eastAsia="Times New Roman" w:hAnsi="Arial" w:cs="Arial"/>
          <w:color w:val="000000"/>
          <w:sz w:val="18"/>
          <w:szCs w:val="18"/>
          <w:lang w:eastAsia="ru-RU"/>
        </w:rPr>
        <w:br/>
      </w:r>
      <w:r w:rsidRPr="006B40B7">
        <w:rPr>
          <w:rFonts w:ascii="Arial" w:eastAsia="Times New Roman" w:hAnsi="Arial" w:cs="Arial"/>
          <w:color w:val="000000"/>
          <w:sz w:val="18"/>
          <w:szCs w:val="18"/>
          <w:shd w:val="clear" w:color="auto" w:fill="FFFFFF"/>
          <w:lang w:eastAsia="ru-RU"/>
        </w:rPr>
        <w:t>Загрузочный модуль (</w:t>
      </w:r>
      <w:proofErr w:type="spellStart"/>
      <w:r w:rsidRPr="006B40B7">
        <w:rPr>
          <w:rFonts w:ascii="Arial" w:eastAsia="Times New Roman" w:hAnsi="Arial" w:cs="Arial"/>
          <w:color w:val="000000"/>
          <w:sz w:val="18"/>
          <w:szCs w:val="18"/>
          <w:shd w:val="clear" w:color="auto" w:fill="FFFFFF"/>
          <w:lang w:eastAsia="ru-RU"/>
        </w:rPr>
        <w:t>Load</w:t>
      </w:r>
      <w:proofErr w:type="spellEnd"/>
      <w:r w:rsidRPr="006B40B7">
        <w:rPr>
          <w:rFonts w:ascii="Arial" w:eastAsia="Times New Roman" w:hAnsi="Arial" w:cs="Arial"/>
          <w:color w:val="000000"/>
          <w:sz w:val="18"/>
          <w:szCs w:val="18"/>
          <w:shd w:val="clear" w:color="auto" w:fill="FFFFFF"/>
          <w:lang w:eastAsia="ru-RU"/>
        </w:rPr>
        <w:t xml:space="preserve"> </w:t>
      </w:r>
      <w:proofErr w:type="spellStart"/>
      <w:r w:rsidRPr="006B40B7">
        <w:rPr>
          <w:rFonts w:ascii="Arial" w:eastAsia="Times New Roman" w:hAnsi="Arial" w:cs="Arial"/>
          <w:color w:val="000000"/>
          <w:sz w:val="18"/>
          <w:szCs w:val="18"/>
          <w:shd w:val="clear" w:color="auto" w:fill="FFFFFF"/>
          <w:lang w:eastAsia="ru-RU"/>
        </w:rPr>
        <w:t>module</w:t>
      </w:r>
      <w:proofErr w:type="spellEnd"/>
      <w:r w:rsidRPr="006B40B7">
        <w:rPr>
          <w:rFonts w:ascii="Arial" w:eastAsia="Times New Roman" w:hAnsi="Arial" w:cs="Arial"/>
          <w:color w:val="000000"/>
          <w:sz w:val="18"/>
          <w:szCs w:val="18"/>
          <w:shd w:val="clear" w:color="auto" w:fill="FFFFFF"/>
          <w:lang w:eastAsia="ru-RU"/>
        </w:rPr>
        <w:t>, расширение *.</w:t>
      </w:r>
      <w:proofErr w:type="spellStart"/>
      <w:r w:rsidRPr="006B40B7">
        <w:rPr>
          <w:rFonts w:ascii="Arial" w:eastAsia="Times New Roman" w:hAnsi="Arial" w:cs="Arial"/>
          <w:color w:val="000000"/>
          <w:sz w:val="18"/>
          <w:szCs w:val="18"/>
          <w:shd w:val="clear" w:color="auto" w:fill="FFFFFF"/>
          <w:lang w:eastAsia="ru-RU"/>
        </w:rPr>
        <w:t>exe</w:t>
      </w:r>
      <w:proofErr w:type="spellEnd"/>
      <w:r w:rsidRPr="006B40B7">
        <w:rPr>
          <w:rFonts w:ascii="Arial" w:eastAsia="Times New Roman" w:hAnsi="Arial" w:cs="Arial"/>
          <w:color w:val="000000"/>
          <w:sz w:val="18"/>
          <w:szCs w:val="18"/>
          <w:shd w:val="clear" w:color="auto" w:fill="FFFFFF"/>
          <w:lang w:eastAsia="ru-RU"/>
        </w:rPr>
        <w:t>) – это программный модуль, представленный в форме, пригодной для загрузки его в память и выполнения. </w:t>
      </w:r>
    </w:p>
    <w:p w14:paraId="17289B00"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0BCF03D4"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Этапы решения задач на ЭВМ.</w:t>
      </w:r>
    </w:p>
    <w:p w14:paraId="1FD291AB" w14:textId="77777777" w:rsidR="006B40B7" w:rsidRPr="006B40B7" w:rsidRDefault="006B40B7" w:rsidP="006B40B7">
      <w:pPr>
        <w:shd w:val="clear" w:color="auto" w:fill="FFFFFF"/>
        <w:spacing w:before="119" w:after="0" w:line="240" w:lineRule="auto"/>
        <w:ind w:left="198"/>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t>1. Постановка задачи:</w:t>
      </w:r>
    </w:p>
    <w:p w14:paraId="6C2B02B1" w14:textId="77777777" w:rsidR="006B40B7" w:rsidRPr="006B40B7" w:rsidRDefault="006B40B7" w:rsidP="006B40B7">
      <w:pPr>
        <w:shd w:val="clear" w:color="auto" w:fill="FFFFFF"/>
        <w:spacing w:before="62" w:after="0" w:line="240" w:lineRule="auto"/>
        <w:ind w:left="108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сбор информации о задаче;</w:t>
      </w:r>
    </w:p>
    <w:p w14:paraId="49133BA2" w14:textId="77777777" w:rsidR="006B40B7" w:rsidRPr="006B40B7" w:rsidRDefault="006B40B7" w:rsidP="006B40B7">
      <w:pPr>
        <w:shd w:val="clear" w:color="auto" w:fill="FFFFFF"/>
        <w:spacing w:before="23" w:after="0" w:line="240" w:lineRule="auto"/>
        <w:ind w:left="108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формулировка условия задачи;</w:t>
      </w:r>
    </w:p>
    <w:p w14:paraId="01E38F18" w14:textId="77777777" w:rsidR="006B40B7" w:rsidRPr="006B40B7" w:rsidRDefault="006B40B7" w:rsidP="006B40B7">
      <w:pPr>
        <w:shd w:val="clear" w:color="auto" w:fill="FFFFFF"/>
        <w:spacing w:before="100" w:beforeAutospacing="1" w:after="0" w:line="240" w:lineRule="auto"/>
        <w:ind w:left="108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определение конечных целей решения задачи;</w:t>
      </w:r>
    </w:p>
    <w:p w14:paraId="11F54C03" w14:textId="77777777" w:rsidR="006B40B7" w:rsidRPr="006B40B7" w:rsidRDefault="006B40B7" w:rsidP="006B40B7">
      <w:pPr>
        <w:shd w:val="clear" w:color="auto" w:fill="FFFFFF"/>
        <w:spacing w:before="100" w:beforeAutospacing="1" w:after="0" w:line="240" w:lineRule="auto"/>
        <w:ind w:left="108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определение формы выдачи результатов;</w:t>
      </w:r>
    </w:p>
    <w:p w14:paraId="0A71BCBA" w14:textId="77777777" w:rsidR="006B40B7" w:rsidRPr="006B40B7" w:rsidRDefault="006B40B7" w:rsidP="006B40B7">
      <w:pPr>
        <w:shd w:val="clear" w:color="auto" w:fill="FFFFFF"/>
        <w:spacing w:before="100" w:beforeAutospacing="1" w:after="0" w:line="240" w:lineRule="auto"/>
        <w:ind w:left="1083" w:right="40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lastRenderedPageBreak/>
        <w:t>• описание данных (их типов, диапазонов величин, структуры и т. п.).</w:t>
      </w:r>
    </w:p>
    <w:p w14:paraId="4861E770" w14:textId="77777777" w:rsidR="006B40B7" w:rsidRPr="006B40B7" w:rsidRDefault="006B40B7" w:rsidP="006B40B7">
      <w:pPr>
        <w:shd w:val="clear" w:color="auto" w:fill="FFFFFF"/>
        <w:spacing w:before="119" w:after="0" w:line="240" w:lineRule="auto"/>
        <w:ind w:left="198"/>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t>2. Анализ и исследование задачи, модели:</w:t>
      </w:r>
    </w:p>
    <w:p w14:paraId="6EF8928B" w14:textId="77777777" w:rsidR="006B40B7" w:rsidRPr="006B40B7" w:rsidRDefault="006B40B7" w:rsidP="006B40B7">
      <w:pPr>
        <w:shd w:val="clear" w:color="auto" w:fill="FFFFFF"/>
        <w:spacing w:before="62" w:after="0" w:line="240" w:lineRule="auto"/>
        <w:ind w:left="108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анализ существующих аналогов;</w:t>
      </w:r>
    </w:p>
    <w:p w14:paraId="511ADD0D" w14:textId="77777777" w:rsidR="006B40B7" w:rsidRPr="006B40B7" w:rsidRDefault="006B40B7" w:rsidP="006B40B7">
      <w:pPr>
        <w:shd w:val="clear" w:color="auto" w:fill="FFFFFF"/>
        <w:spacing w:before="100" w:beforeAutospacing="1" w:after="0" w:line="240" w:lineRule="auto"/>
        <w:ind w:left="108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анализ технических и программных средств;</w:t>
      </w:r>
    </w:p>
    <w:p w14:paraId="0E9F0D9F" w14:textId="77777777" w:rsidR="006B40B7" w:rsidRPr="006B40B7" w:rsidRDefault="006B40B7" w:rsidP="006B40B7">
      <w:pPr>
        <w:shd w:val="clear" w:color="auto" w:fill="FFFFFF"/>
        <w:spacing w:before="100" w:beforeAutospacing="1" w:after="0" w:line="240" w:lineRule="auto"/>
        <w:ind w:left="108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разработка математической модели;</w:t>
      </w:r>
    </w:p>
    <w:p w14:paraId="06DA54B2" w14:textId="77777777" w:rsidR="006B40B7" w:rsidRPr="006B40B7" w:rsidRDefault="006B40B7" w:rsidP="006B40B7">
      <w:pPr>
        <w:shd w:val="clear" w:color="auto" w:fill="FFFFFF"/>
        <w:spacing w:before="100" w:beforeAutospacing="1" w:after="0" w:line="240" w:lineRule="auto"/>
        <w:ind w:left="108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разработка структур данных.</w:t>
      </w:r>
    </w:p>
    <w:p w14:paraId="00EFF288" w14:textId="77777777" w:rsidR="006B40B7" w:rsidRPr="006B40B7" w:rsidRDefault="006B40B7" w:rsidP="006B40B7">
      <w:pPr>
        <w:shd w:val="clear" w:color="auto" w:fill="FFFFFF"/>
        <w:spacing w:before="119" w:after="0" w:line="240" w:lineRule="auto"/>
        <w:ind w:left="198"/>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t>3. Разработка алгоритма:</w:t>
      </w:r>
    </w:p>
    <w:p w14:paraId="1037F1EC" w14:textId="77777777" w:rsidR="006B40B7" w:rsidRPr="006B40B7" w:rsidRDefault="006B40B7" w:rsidP="006B40B7">
      <w:pPr>
        <w:shd w:val="clear" w:color="auto" w:fill="FFFFFF"/>
        <w:spacing w:before="62" w:after="0" w:line="240" w:lineRule="auto"/>
        <w:ind w:left="108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выбор метода проектирования алгоритма;</w:t>
      </w:r>
    </w:p>
    <w:p w14:paraId="4D48AC26" w14:textId="77777777" w:rsidR="006B40B7" w:rsidRPr="006B40B7" w:rsidRDefault="006B40B7" w:rsidP="006B40B7">
      <w:pPr>
        <w:shd w:val="clear" w:color="auto" w:fill="FFFFFF"/>
        <w:spacing w:before="100" w:beforeAutospacing="1" w:after="0" w:line="240" w:lineRule="auto"/>
        <w:ind w:left="1083" w:right="1202"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выбор формы записи алгоритма (блок-схемы, псевдокод и др.);</w:t>
      </w:r>
    </w:p>
    <w:p w14:paraId="780102BC" w14:textId="77777777" w:rsidR="006B40B7" w:rsidRPr="006B40B7" w:rsidRDefault="006B40B7" w:rsidP="006B40B7">
      <w:pPr>
        <w:shd w:val="clear" w:color="auto" w:fill="FFFFFF"/>
        <w:spacing w:before="100" w:beforeAutospacing="1" w:after="0" w:line="240" w:lineRule="auto"/>
        <w:ind w:left="108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выбор тестов и метода тестирования;</w:t>
      </w:r>
    </w:p>
    <w:p w14:paraId="59D2CF0C" w14:textId="77777777" w:rsidR="006B40B7" w:rsidRPr="006B40B7" w:rsidRDefault="006B40B7" w:rsidP="006B40B7">
      <w:pPr>
        <w:shd w:val="clear" w:color="auto" w:fill="FFFFFF"/>
        <w:spacing w:before="100" w:beforeAutospacing="1" w:after="0" w:line="240" w:lineRule="auto"/>
        <w:ind w:left="1083" w:hanging="561"/>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проектирование алгоритма.</w:t>
      </w:r>
    </w:p>
    <w:p w14:paraId="075DD6CE" w14:textId="7729E767" w:rsidR="006B40B7" w:rsidRPr="006B40B7" w:rsidRDefault="006B40B7" w:rsidP="006B40B7">
      <w:pPr>
        <w:shd w:val="clear" w:color="auto" w:fill="FFFFFF"/>
        <w:spacing w:before="100" w:beforeAutospacing="1" w:after="0" w:line="240" w:lineRule="auto"/>
        <w:ind w:left="238"/>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t>4. </w:t>
      </w:r>
      <w:r w:rsidR="002C75A5" w:rsidRPr="006B40B7">
        <w:rPr>
          <w:rFonts w:ascii="Georgia" w:eastAsia="Times New Roman" w:hAnsi="Georgia" w:cs="Times New Roman"/>
          <w:b/>
          <w:bCs/>
          <w:color w:val="000000"/>
          <w:sz w:val="18"/>
          <w:szCs w:val="18"/>
          <w:lang w:eastAsia="ru-RU"/>
        </w:rPr>
        <w:t xml:space="preserve"> </w:t>
      </w:r>
      <w:r w:rsidR="00EF797D">
        <w:rPr>
          <w:rFonts w:ascii="Georgia" w:eastAsia="Times New Roman" w:hAnsi="Georgia" w:cs="Times New Roman"/>
          <w:b/>
          <w:bCs/>
          <w:color w:val="000000"/>
          <w:sz w:val="18"/>
          <w:szCs w:val="18"/>
          <w:lang w:eastAsia="ru-RU"/>
        </w:rPr>
        <w:t>Программи</w:t>
      </w:r>
      <w:r w:rsidR="00EF797D" w:rsidRPr="006B40B7">
        <w:rPr>
          <w:rFonts w:ascii="Georgia" w:eastAsia="Times New Roman" w:hAnsi="Georgia" w:cs="Times New Roman"/>
          <w:b/>
          <w:bCs/>
          <w:color w:val="000000"/>
          <w:sz w:val="18"/>
          <w:szCs w:val="18"/>
          <w:lang w:eastAsia="ru-RU"/>
        </w:rPr>
        <w:t>рования</w:t>
      </w:r>
      <w:r w:rsidRPr="006B40B7">
        <w:rPr>
          <w:rFonts w:ascii="Georgia" w:eastAsia="Times New Roman" w:hAnsi="Georgia" w:cs="Times New Roman"/>
          <w:b/>
          <w:bCs/>
          <w:color w:val="000000"/>
          <w:sz w:val="18"/>
          <w:szCs w:val="18"/>
          <w:lang w:eastAsia="ru-RU"/>
        </w:rPr>
        <w:t>:</w:t>
      </w:r>
    </w:p>
    <w:p w14:paraId="36064F57" w14:textId="1C495938" w:rsidR="006B40B7" w:rsidRPr="006B40B7" w:rsidRDefault="006B40B7" w:rsidP="00EF797D">
      <w:pPr>
        <w:shd w:val="clear" w:color="auto" w:fill="FFFFFF"/>
        <w:spacing w:before="79" w:after="0" w:line="240" w:lineRule="auto"/>
        <w:ind w:left="567"/>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выбор языка программирования;</w:t>
      </w:r>
    </w:p>
    <w:p w14:paraId="2B1E806B" w14:textId="43F4D4A6" w:rsidR="006B40B7" w:rsidRPr="00EF797D" w:rsidRDefault="006B40B7" w:rsidP="006B40B7">
      <w:pPr>
        <w:shd w:val="clear" w:color="auto" w:fill="FFFFFF"/>
        <w:spacing w:before="100" w:beforeAutospacing="1" w:after="0" w:line="240" w:lineRule="auto"/>
        <w:ind w:left="567"/>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уточнение способов организации данных;</w:t>
      </w:r>
      <w:r w:rsidR="00F018D4" w:rsidRPr="00F018D4">
        <w:rPr>
          <w:rFonts w:ascii="Georgia" w:eastAsia="Times New Roman" w:hAnsi="Georgia" w:cs="Times New Roman"/>
          <w:color w:val="000000"/>
          <w:sz w:val="18"/>
          <w:szCs w:val="18"/>
          <w:lang w:eastAsia="ru-RU"/>
        </w:rPr>
        <w:t xml:space="preserve">  </w:t>
      </w:r>
      <w:r w:rsidR="00F018D4" w:rsidRPr="00EF797D">
        <w:rPr>
          <w:rFonts w:ascii="Georgia" w:eastAsia="Times New Roman" w:hAnsi="Georgia" w:cs="Times New Roman"/>
          <w:color w:val="000000"/>
          <w:sz w:val="18"/>
          <w:szCs w:val="18"/>
          <w:lang w:eastAsia="ru-RU"/>
        </w:rPr>
        <w:t xml:space="preserve">    </w:t>
      </w:r>
    </w:p>
    <w:p w14:paraId="4C314B1B" w14:textId="77777777" w:rsidR="006B40B7" w:rsidRPr="006B40B7" w:rsidRDefault="006B40B7" w:rsidP="006B40B7">
      <w:pPr>
        <w:shd w:val="clear" w:color="auto" w:fill="FFFFFF"/>
        <w:spacing w:before="100" w:beforeAutospacing="1" w:after="0" w:line="240" w:lineRule="auto"/>
        <w:ind w:left="567"/>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запись алгоритма на выбранном языке</w:t>
      </w:r>
    </w:p>
    <w:p w14:paraId="1A1B3A88" w14:textId="77777777" w:rsidR="006B40B7" w:rsidRPr="006B40B7" w:rsidRDefault="006B40B7" w:rsidP="006B40B7">
      <w:pPr>
        <w:shd w:val="clear" w:color="auto" w:fill="FFFFFF"/>
        <w:spacing w:before="100" w:beforeAutospacing="1" w:after="0" w:line="329" w:lineRule="atLeast"/>
        <w:ind w:left="567" w:right="379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программирования.</w:t>
      </w:r>
    </w:p>
    <w:p w14:paraId="21A12037" w14:textId="77777777" w:rsidR="006B40B7" w:rsidRPr="006B40B7" w:rsidRDefault="006B40B7" w:rsidP="006B40B7">
      <w:pPr>
        <w:shd w:val="clear" w:color="auto" w:fill="FFFFFF"/>
        <w:spacing w:before="100" w:beforeAutospacing="1" w:after="0" w:line="329" w:lineRule="atLeast"/>
        <w:ind w:left="238" w:right="3799"/>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t>5. Тестирование и отладка:</w:t>
      </w:r>
    </w:p>
    <w:p w14:paraId="3D5DA949" w14:textId="77777777" w:rsidR="006B40B7" w:rsidRPr="006B40B7" w:rsidRDefault="006B40B7" w:rsidP="006B40B7">
      <w:pPr>
        <w:shd w:val="clear" w:color="auto" w:fill="FFFFFF"/>
        <w:spacing w:before="23" w:after="0" w:line="240" w:lineRule="auto"/>
        <w:ind w:left="567"/>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синтаксическая отладка;</w:t>
      </w:r>
    </w:p>
    <w:p w14:paraId="4D341E0D" w14:textId="77777777" w:rsidR="006B40B7" w:rsidRPr="006B40B7" w:rsidRDefault="006B40B7" w:rsidP="006B40B7">
      <w:pPr>
        <w:shd w:val="clear" w:color="auto" w:fill="FFFFFF"/>
        <w:spacing w:before="100" w:beforeAutospacing="1" w:after="0" w:line="240" w:lineRule="auto"/>
        <w:ind w:left="567"/>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отладка семантики и логической структуры;</w:t>
      </w:r>
    </w:p>
    <w:p w14:paraId="6371ABF7" w14:textId="77777777" w:rsidR="006B40B7" w:rsidRPr="006B40B7" w:rsidRDefault="006B40B7" w:rsidP="006B40B7">
      <w:pPr>
        <w:shd w:val="clear" w:color="auto" w:fill="FFFFFF"/>
        <w:spacing w:before="100" w:beforeAutospacing="1" w:after="0" w:line="240" w:lineRule="auto"/>
        <w:ind w:left="567"/>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тестовые расчеты и анализ результатов тестирования;</w:t>
      </w:r>
    </w:p>
    <w:p w14:paraId="1ADF1B5E" w14:textId="77777777" w:rsidR="006B40B7" w:rsidRPr="006B40B7" w:rsidRDefault="006B40B7" w:rsidP="006B40B7">
      <w:pPr>
        <w:shd w:val="clear" w:color="auto" w:fill="FFFFFF"/>
        <w:spacing w:before="100" w:beforeAutospacing="1" w:after="0" w:line="240" w:lineRule="auto"/>
        <w:ind w:left="567"/>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совершенствование программы.</w:t>
      </w:r>
    </w:p>
    <w:p w14:paraId="7C29A98E" w14:textId="77777777" w:rsidR="006B40B7" w:rsidRPr="006B40B7" w:rsidRDefault="006B40B7" w:rsidP="006B40B7">
      <w:pPr>
        <w:shd w:val="clear" w:color="auto" w:fill="FFFFFF"/>
        <w:spacing w:before="62" w:after="0" w:line="240" w:lineRule="auto"/>
        <w:ind w:firstLine="261"/>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t>6. Анализ результатов решения задачи и уточнение в случае необходимости математической модели с повторным выполнением этапов 2-5.</w:t>
      </w:r>
    </w:p>
    <w:p w14:paraId="655AA691" w14:textId="77777777" w:rsidR="006B40B7" w:rsidRPr="006B40B7" w:rsidRDefault="006B40B7" w:rsidP="006B40B7">
      <w:pPr>
        <w:shd w:val="clear" w:color="auto" w:fill="FFFFFF"/>
        <w:spacing w:before="159" w:after="0" w:line="240" w:lineRule="auto"/>
        <w:ind w:left="238"/>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t>7. Сопровождение программы:</w:t>
      </w:r>
    </w:p>
    <w:p w14:paraId="61B4FDC9" w14:textId="77777777" w:rsidR="006B40B7" w:rsidRPr="006B40B7" w:rsidRDefault="006B40B7" w:rsidP="006B40B7">
      <w:pPr>
        <w:shd w:val="clear" w:color="auto" w:fill="FFFFFF"/>
        <w:spacing w:before="100" w:beforeAutospacing="1" w:after="0" w:line="240" w:lineRule="auto"/>
        <w:ind w:left="567"/>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доработка программы для решения конкретных задач;</w:t>
      </w:r>
    </w:p>
    <w:p w14:paraId="7779048C" w14:textId="77777777" w:rsidR="006B40B7" w:rsidRPr="006B40B7" w:rsidRDefault="006B40B7" w:rsidP="006B40B7">
      <w:pPr>
        <w:shd w:val="clear" w:color="auto" w:fill="FFFFFF"/>
        <w:spacing w:before="100" w:beforeAutospacing="1" w:after="0" w:line="240" w:lineRule="auto"/>
        <w:ind w:left="567"/>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составление документации к решенной задаче, к математической модели, к алгоритму, к программе, к набору тестов, к использованию.</w:t>
      </w:r>
    </w:p>
    <w:p w14:paraId="78B06AB6"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t>Алгоритм обладает следующими свойствами:</w:t>
      </w:r>
    </w:p>
    <w:p w14:paraId="22FAD210"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1. Дискретность. Это свойство состоит в том, что алгоритм должен представлять процесс решения задачи как последовательное выполнение простых шагов. При этом для выполнения каждого шага алгоритма требуется конечный отрезок времени, т.е. преобразование исходных данных в результат осуществляется во времени дискретно.</w:t>
      </w:r>
    </w:p>
    <w:p w14:paraId="0B5972BA"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2. Определенность. Каждое правило алгоритма должно быть четким, однозначным.</w:t>
      </w:r>
    </w:p>
    <w:p w14:paraId="019304EB"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3. Результативность. Алгоритм должен приводить к решению за конечное число шагов.</w:t>
      </w:r>
    </w:p>
    <w:p w14:paraId="00305975"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4. Массовость. Алгоритм решения задачи разрабатывается в общем виде, т.е. он должен быть применим для некоторого класса задач, различающихся лишь исходными данными.</w:t>
      </w:r>
    </w:p>
    <w:p w14:paraId="59E485D1"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5. Правильность. Алгоритм правильный, если его выполнение дает правильные результаты решения поставленной задачи.</w:t>
      </w:r>
    </w:p>
    <w:p w14:paraId="2EEE7DA0"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lastRenderedPageBreak/>
        <w:t>Программа - </w:t>
      </w:r>
      <w:r w:rsidRPr="006B40B7">
        <w:rPr>
          <w:rFonts w:ascii="Georgia" w:eastAsia="Times New Roman" w:hAnsi="Georgia" w:cs="Times New Roman"/>
          <w:color w:val="000000"/>
          <w:sz w:val="18"/>
          <w:szCs w:val="18"/>
          <w:lang w:eastAsia="ru-RU"/>
        </w:rPr>
        <w:t>последовательность инструкций, предназначенная для исполнения устройством управления вычислительной машины.</w:t>
      </w:r>
    </w:p>
    <w:p w14:paraId="0E563746"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t>Тестирование</w:t>
      </w:r>
      <w:r w:rsidRPr="006B40B7">
        <w:rPr>
          <w:rFonts w:ascii="Georgia" w:eastAsia="Times New Roman" w:hAnsi="Georgia" w:cs="Times New Roman"/>
          <w:color w:val="000000"/>
          <w:sz w:val="18"/>
          <w:szCs w:val="18"/>
          <w:lang w:eastAsia="ru-RU"/>
        </w:rPr>
        <w:t> - процесс выполнения программ с целью обнаружения факта наличия ошибок.</w:t>
      </w:r>
    </w:p>
    <w:p w14:paraId="1C932B3C"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54EE561E"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 xml:space="preserve">Алгоритм. Способы записи алгоритмов. </w:t>
      </w:r>
    </w:p>
    <w:p w14:paraId="566A9503"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Алгоритмом называется точная инструкция исполнителю в понятной для него форме, определяющая процесс достижения поставленной цели на основе имеющихся исходных данных за конечное число шагов.</w:t>
      </w:r>
    </w:p>
    <w:p w14:paraId="51E3854E"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p>
    <w:p w14:paraId="207DECC9"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Основными свойствами алгоритмов являются:</w:t>
      </w:r>
    </w:p>
    <w:p w14:paraId="19F1A0A1"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1. Универсальность (массовость) - применимость алгоритма к различным наборам исходных данных.</w:t>
      </w:r>
    </w:p>
    <w:p w14:paraId="65AC1082"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2. Дискретность - процесс решения задачи по алгоритму разбит на отдельные действия.</w:t>
      </w:r>
    </w:p>
    <w:p w14:paraId="15024B22"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3. Однозначность - правила и порядок выполнения действий алгоритма имеют единственное толкование.</w:t>
      </w:r>
    </w:p>
    <w:p w14:paraId="14090D27"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4. Конечность - каждое из действий и весь алгоритм в целом обязательно завершаются.</w:t>
      </w:r>
    </w:p>
    <w:p w14:paraId="3A4A54AE"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5. Результативность - по завершении выполнения алгоритма обязательно получается конечный результат.</w:t>
      </w:r>
    </w:p>
    <w:p w14:paraId="509F63F0"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6. Выполнимость - результата алгоритма достигается за конечное число шагов.</w:t>
      </w:r>
    </w:p>
    <w:p w14:paraId="0DC9C808"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p>
    <w:p w14:paraId="110B8638"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Алгоритм считается правильным, если его выполнение дает правильный результат. Соответственно алгоритм содержит ошибки, если можно указать такие допустимые исходные данные или условия, при которых выполнение алгоритма либо не завершится вообще, либо не будет получено никаких результатов, либо полученные результаты окажутся неправильными.</w:t>
      </w:r>
    </w:p>
    <w:p w14:paraId="0228C560"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p>
    <w:p w14:paraId="71289BBC"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Выделяют три крупных класса алгоритмов:</w:t>
      </w:r>
    </w:p>
    <w:p w14:paraId="3DEB6D6A"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 вычислительные алгоритмы, работающие со сравнительно простыми видами данных, такими как числа и матрицы, хотя сам процесс вычисления может быть долгим и сложным;</w:t>
      </w:r>
    </w:p>
    <w:p w14:paraId="0BD15E7E"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 информационные алгоритмы, представляющие собой набор сравнительно простых процедур, работающих с большими объемами информации (алгоритмы баз данных);</w:t>
      </w:r>
    </w:p>
    <w:p w14:paraId="7A22B939" w14:textId="77777777" w:rsidR="006B40B7" w:rsidRPr="006B40B7" w:rsidRDefault="006B40B7" w:rsidP="006B40B7">
      <w:pPr>
        <w:shd w:val="clear" w:color="auto" w:fill="F2F2F2"/>
        <w:spacing w:before="240" w:after="240" w:line="240" w:lineRule="auto"/>
        <w:rPr>
          <w:rFonts w:ascii="Arial" w:eastAsia="Times New Roman" w:hAnsi="Arial" w:cs="Arial"/>
          <w:color w:val="333333"/>
          <w:sz w:val="18"/>
          <w:szCs w:val="18"/>
          <w:lang w:eastAsia="ru-RU"/>
        </w:rPr>
      </w:pPr>
      <w:r w:rsidRPr="006B40B7">
        <w:rPr>
          <w:rFonts w:ascii="Arial" w:eastAsia="Times New Roman" w:hAnsi="Arial" w:cs="Arial"/>
          <w:color w:val="000000"/>
          <w:sz w:val="18"/>
          <w:szCs w:val="18"/>
          <w:shd w:val="clear" w:color="auto" w:fill="FFFFFF"/>
          <w:lang w:eastAsia="ru-RU"/>
        </w:rPr>
        <w:t> - управляющие алгоритмы, генерирующие различные управляющие воздействия на основе данных, полученных от внешних процессов, которыми алгоритмы управляют.</w:t>
      </w:r>
    </w:p>
    <w:p w14:paraId="2128BB6A"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Arial" w:eastAsia="Times New Roman" w:hAnsi="Arial" w:cs="Arial"/>
          <w:b/>
          <w:bCs/>
          <w:color w:val="000000"/>
          <w:sz w:val="18"/>
          <w:szCs w:val="18"/>
          <w:shd w:val="clear" w:color="auto" w:fill="F2F2F2"/>
          <w:lang w:eastAsia="ru-RU"/>
        </w:rPr>
        <w:t>Способы записи алгоритмов</w:t>
      </w:r>
      <w:r w:rsidRPr="006B40B7">
        <w:rPr>
          <w:rFonts w:ascii="Arial" w:eastAsia="Times New Roman" w:hAnsi="Arial" w:cs="Arial"/>
          <w:b/>
          <w:bCs/>
          <w:color w:val="000000"/>
          <w:sz w:val="18"/>
          <w:szCs w:val="18"/>
          <w:shd w:val="clear" w:color="auto" w:fill="F2F2F2"/>
          <w:lang w:eastAsia="ru-RU"/>
        </w:rPr>
        <w:br/>
      </w:r>
      <w:r w:rsidRPr="006B40B7">
        <w:rPr>
          <w:rFonts w:ascii="Arial" w:eastAsia="Times New Roman" w:hAnsi="Arial" w:cs="Arial"/>
          <w:color w:val="000000"/>
          <w:sz w:val="18"/>
          <w:szCs w:val="18"/>
          <w:shd w:val="clear" w:color="auto" w:fill="FFFFFF"/>
          <w:lang w:eastAsia="ru-RU"/>
        </w:rPr>
        <w:t>Для записи алгоритмов используют самые разнообразные средства. Выбор средства определяется типом исполняемого алгоритма. Выделяют следующие основные способы записи алгоритмов:</w:t>
      </w:r>
      <w:r w:rsidRPr="006B40B7">
        <w:rPr>
          <w:rFonts w:ascii="Arial" w:eastAsia="Times New Roman" w:hAnsi="Arial" w:cs="Arial"/>
          <w:color w:val="000000"/>
          <w:sz w:val="18"/>
          <w:szCs w:val="18"/>
          <w:shd w:val="clear" w:color="auto" w:fill="FFFFFF"/>
          <w:lang w:eastAsia="ru-RU"/>
        </w:rPr>
        <w:br/>
        <w:t>- вербальный, когда алгоритм описывается на человеческом языке;</w:t>
      </w:r>
      <w:r w:rsidRPr="006B40B7">
        <w:rPr>
          <w:rFonts w:ascii="Arial" w:eastAsia="Times New Roman" w:hAnsi="Arial" w:cs="Arial"/>
          <w:color w:val="000000"/>
          <w:sz w:val="18"/>
          <w:szCs w:val="18"/>
          <w:shd w:val="clear" w:color="auto" w:fill="FFFFFF"/>
          <w:lang w:eastAsia="ru-RU"/>
        </w:rPr>
        <w:br/>
        <w:t>- символьный, когда алгоритм описывается с помощью набора символов;</w:t>
      </w:r>
      <w:r w:rsidRPr="006B40B7">
        <w:rPr>
          <w:rFonts w:ascii="Arial" w:eastAsia="Times New Roman" w:hAnsi="Arial" w:cs="Arial"/>
          <w:color w:val="000000"/>
          <w:sz w:val="18"/>
          <w:szCs w:val="18"/>
          <w:shd w:val="clear" w:color="auto" w:fill="FFFFFF"/>
          <w:lang w:eastAsia="ru-RU"/>
        </w:rPr>
        <w:br/>
        <w:t>- графический, когда алгоритм описывается с помощью набора графических изображений.</w:t>
      </w:r>
      <w:r w:rsidRPr="006B40B7">
        <w:rPr>
          <w:rFonts w:ascii="Arial" w:eastAsia="Times New Roman" w:hAnsi="Arial" w:cs="Arial"/>
          <w:color w:val="000000"/>
          <w:sz w:val="18"/>
          <w:szCs w:val="18"/>
          <w:shd w:val="clear" w:color="auto" w:fill="FFFFFF"/>
          <w:lang w:eastAsia="ru-RU"/>
        </w:rPr>
        <w:br/>
        <w:t>Общепринятыми способами записи являются графическая запись с помощью блок-схем и символьная запись с помощью какого-либо алгоритмического языка.</w:t>
      </w:r>
      <w:r w:rsidRPr="006B40B7">
        <w:rPr>
          <w:rFonts w:ascii="Arial" w:eastAsia="Times New Roman" w:hAnsi="Arial" w:cs="Arial"/>
          <w:color w:val="000000"/>
          <w:sz w:val="18"/>
          <w:szCs w:val="18"/>
          <w:shd w:val="clear" w:color="auto" w:fill="FFFFFF"/>
          <w:lang w:eastAsia="ru-RU"/>
        </w:rPr>
        <w:br/>
        <w:t xml:space="preserve">Описание алгоритма с помощью блок схем осуществляется рисованием последовательности геометрических фигур, каждая из которых подразумевает выполнение определенного действия алгоритма. Порядок выполнения действий указывается стрелками. Написание алгоритмов с помощью блок-схем регламентируется ГОСТом. </w:t>
      </w:r>
    </w:p>
    <w:p w14:paraId="32AAA727" w14:textId="77777777" w:rsidR="006B40B7" w:rsidRPr="006B40B7" w:rsidRDefault="006B40B7" w:rsidP="006B40B7">
      <w:pPr>
        <w:spacing w:before="150" w:after="150" w:line="240" w:lineRule="auto"/>
        <w:ind w:right="150"/>
        <w:jc w:val="both"/>
        <w:rPr>
          <w:rFonts w:ascii="Tahoma" w:eastAsia="Times New Roman" w:hAnsi="Tahoma" w:cs="Tahoma"/>
          <w:color w:val="424242"/>
          <w:sz w:val="18"/>
          <w:szCs w:val="18"/>
          <w:lang w:eastAsia="ru-RU"/>
        </w:rPr>
      </w:pPr>
      <w:r w:rsidRPr="006B40B7">
        <w:rPr>
          <w:rFonts w:ascii="Arial" w:eastAsia="Times New Roman" w:hAnsi="Arial" w:cs="Arial"/>
          <w:color w:val="000000"/>
          <w:sz w:val="18"/>
          <w:szCs w:val="18"/>
          <w:shd w:val="clear" w:color="auto" w:fill="F2F2F2"/>
          <w:lang w:eastAsia="ru-RU"/>
        </w:rPr>
        <w:t>В зависимости от последовательности выполнения действий в алгоритме выделяют алгоритмы линейной, разветвленной и циклической структуры.</w:t>
      </w:r>
    </w:p>
    <w:p w14:paraId="57DB4E3F"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1355A0E1"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Алгоритм. Свойства алгоритма. Принципы построения алгоритмов при решении сложных задач. Пример алгоритма.</w:t>
      </w:r>
    </w:p>
    <w:p w14:paraId="570990FB"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t>Под алгоритмом понимается </w:t>
      </w:r>
      <w:r w:rsidRPr="006B40B7">
        <w:rPr>
          <w:rFonts w:ascii="Georgia" w:eastAsia="Times New Roman" w:hAnsi="Georgia" w:cs="Times New Roman"/>
          <w:color w:val="000000"/>
          <w:sz w:val="18"/>
          <w:szCs w:val="18"/>
          <w:lang w:eastAsia="ru-RU"/>
        </w:rPr>
        <w:t>набор правил, указывающих, какие действия и в каком порядке надо выполнять, чтобы за конечное число шагов решить задачу.</w:t>
      </w:r>
    </w:p>
    <w:p w14:paraId="250BE4B2"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Примеры алгоритмов: решение алгебраического уравнения, алгоритм перехода улицы и т.д.</w:t>
      </w:r>
    </w:p>
    <w:p w14:paraId="54514FA3" w14:textId="77777777" w:rsidR="006B40B7" w:rsidRPr="006B40B7" w:rsidRDefault="006B40B7" w:rsidP="006B40B7">
      <w:p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lastRenderedPageBreak/>
        <w:t>Свойства алгоритмов:</w:t>
      </w:r>
    </w:p>
    <w:p w14:paraId="4E690B49" w14:textId="77777777" w:rsidR="006B40B7" w:rsidRPr="006B40B7" w:rsidRDefault="006B40B7" w:rsidP="006B40B7">
      <w:pPr>
        <w:numPr>
          <w:ilvl w:val="0"/>
          <w:numId w:val="30"/>
        </w:num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u w:val="single"/>
          <w:lang w:eastAsia="ru-RU"/>
        </w:rPr>
        <w:t>Точность-</w:t>
      </w:r>
      <w:r w:rsidRPr="006B40B7">
        <w:rPr>
          <w:rFonts w:ascii="Georgia" w:eastAsia="Times New Roman" w:hAnsi="Georgia" w:cs="Times New Roman"/>
          <w:b/>
          <w:bCs/>
          <w:color w:val="000000"/>
          <w:sz w:val="18"/>
          <w:szCs w:val="18"/>
          <w:lang w:eastAsia="ru-RU"/>
        </w:rPr>
        <w:t> </w:t>
      </w:r>
      <w:r w:rsidRPr="006B40B7">
        <w:rPr>
          <w:rFonts w:ascii="Georgia" w:eastAsia="Times New Roman" w:hAnsi="Georgia" w:cs="Times New Roman"/>
          <w:color w:val="000000"/>
          <w:sz w:val="18"/>
          <w:szCs w:val="18"/>
          <w:lang w:eastAsia="ru-RU"/>
        </w:rPr>
        <w:t xml:space="preserve">на каждом определенном шаге алгоритма точно известно, что </w:t>
      </w:r>
      <w:proofErr w:type="spellStart"/>
      <w:r w:rsidRPr="006B40B7">
        <w:rPr>
          <w:rFonts w:ascii="Georgia" w:eastAsia="Times New Roman" w:hAnsi="Georgia" w:cs="Times New Roman"/>
          <w:color w:val="000000"/>
          <w:sz w:val="18"/>
          <w:szCs w:val="18"/>
          <w:lang w:eastAsia="ru-RU"/>
        </w:rPr>
        <w:t>нада</w:t>
      </w:r>
      <w:proofErr w:type="spellEnd"/>
      <w:r w:rsidRPr="006B40B7">
        <w:rPr>
          <w:rFonts w:ascii="Georgia" w:eastAsia="Times New Roman" w:hAnsi="Georgia" w:cs="Times New Roman"/>
          <w:color w:val="000000"/>
          <w:sz w:val="18"/>
          <w:szCs w:val="18"/>
          <w:lang w:eastAsia="ru-RU"/>
        </w:rPr>
        <w:t xml:space="preserve"> делать.</w:t>
      </w:r>
    </w:p>
    <w:p w14:paraId="2EE2DF04" w14:textId="77777777" w:rsidR="006B40B7" w:rsidRPr="006B40B7" w:rsidRDefault="006B40B7" w:rsidP="006B40B7">
      <w:pPr>
        <w:numPr>
          <w:ilvl w:val="0"/>
          <w:numId w:val="30"/>
        </w:num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u w:val="single"/>
          <w:lang w:eastAsia="ru-RU"/>
        </w:rPr>
        <w:t>Искренность-</w:t>
      </w:r>
      <w:r w:rsidRPr="006B40B7">
        <w:rPr>
          <w:rFonts w:ascii="Georgia" w:eastAsia="Times New Roman" w:hAnsi="Georgia" w:cs="Times New Roman"/>
          <w:color w:val="000000"/>
          <w:sz w:val="18"/>
          <w:szCs w:val="18"/>
          <w:lang w:eastAsia="ru-RU"/>
        </w:rPr>
        <w:t> каждый шаг алгоритма должен указывать только одно конкретное действие и исполнитель должен выполнить его целиком.</w:t>
      </w:r>
    </w:p>
    <w:p w14:paraId="50925AB8" w14:textId="77777777" w:rsidR="006B40B7" w:rsidRPr="006B40B7" w:rsidRDefault="006B40B7" w:rsidP="006B40B7">
      <w:pPr>
        <w:numPr>
          <w:ilvl w:val="0"/>
          <w:numId w:val="30"/>
        </w:num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u w:val="single"/>
          <w:lang w:eastAsia="ru-RU"/>
        </w:rPr>
        <w:t>Массовость-</w:t>
      </w:r>
      <w:r w:rsidRPr="006B40B7">
        <w:rPr>
          <w:rFonts w:ascii="Georgia" w:eastAsia="Times New Roman" w:hAnsi="Georgia" w:cs="Times New Roman"/>
          <w:color w:val="000000"/>
          <w:sz w:val="18"/>
          <w:szCs w:val="18"/>
          <w:lang w:eastAsia="ru-RU"/>
        </w:rPr>
        <w:t> с помощью одного и того же алгоритма можно решать однотипные задачи и делать это неоднократно.</w:t>
      </w:r>
    </w:p>
    <w:p w14:paraId="19AF1C83" w14:textId="77777777" w:rsidR="006B40B7" w:rsidRPr="006B40B7" w:rsidRDefault="006B40B7" w:rsidP="006B40B7">
      <w:pPr>
        <w:numPr>
          <w:ilvl w:val="0"/>
          <w:numId w:val="30"/>
        </w:numPr>
        <w:shd w:val="clear" w:color="auto" w:fill="FFFFFF"/>
        <w:spacing w:before="100" w:beforeAutospacing="1" w:after="0" w:line="240" w:lineRule="auto"/>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u w:val="single"/>
          <w:lang w:eastAsia="ru-RU"/>
        </w:rPr>
        <w:t>Результативность-</w:t>
      </w:r>
      <w:r w:rsidRPr="006B40B7">
        <w:rPr>
          <w:rFonts w:ascii="Georgia" w:eastAsia="Times New Roman" w:hAnsi="Georgia" w:cs="Times New Roman"/>
          <w:color w:val="000000"/>
          <w:sz w:val="18"/>
          <w:szCs w:val="18"/>
          <w:lang w:eastAsia="ru-RU"/>
        </w:rPr>
        <w:t> Исполнение алгоритма сводится к выполнению конечного числа действий и всегда это неоднократно.</w:t>
      </w:r>
      <w:hyperlink r:id="rId10" w:history="1">
        <w:r w:rsidRPr="006B40B7">
          <w:rPr>
            <w:rFonts w:ascii="Calibri" w:eastAsia="Calibri" w:hAnsi="Calibri" w:cs="Times New Roman"/>
            <w:color w:val="0000FF"/>
            <w:sz w:val="18"/>
            <w:szCs w:val="18"/>
            <w:u w:val="single"/>
          </w:rPr>
          <w:t>http://csaa.ru/osnovnye-principy-razrabotki-i-analiza-algoritmov/</w:t>
        </w:r>
      </w:hyperlink>
      <w:r w:rsidRPr="006B40B7">
        <w:rPr>
          <w:rFonts w:ascii="Calibri" w:eastAsia="Calibri" w:hAnsi="Calibri" w:cs="Times New Roman"/>
          <w:sz w:val="18"/>
          <w:szCs w:val="18"/>
        </w:rPr>
        <w:tab/>
      </w:r>
    </w:p>
    <w:p w14:paraId="6DE594FE"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1B91D873"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Правила применения символов и выполнения блок-схем. Описание символов</w:t>
      </w:r>
    </w:p>
    <w:p w14:paraId="45297723"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62CC5EDE" w14:textId="17FD82B7" w:rsidR="006B40B7" w:rsidRDefault="006B40B7" w:rsidP="006B40B7">
      <w:p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 xml:space="preserve"> </w:t>
      </w:r>
    </w:p>
    <w:p w14:paraId="48207B45" w14:textId="77777777" w:rsidR="006B40B7" w:rsidRPr="006B40B7" w:rsidRDefault="006B40B7" w:rsidP="006B40B7">
      <w:pPr>
        <w:spacing w:after="200" w:line="240" w:lineRule="auto"/>
        <w:contextualSpacing/>
        <w:rPr>
          <w:rFonts w:ascii="Courier New" w:eastAsia="Calibri" w:hAnsi="Courier New" w:cs="Courier New"/>
          <w:noProof/>
          <w:sz w:val="21"/>
          <w:szCs w:val="21"/>
        </w:rPr>
      </w:pPr>
    </w:p>
    <w:p w14:paraId="55604CBB" w14:textId="738C724E" w:rsidR="006B40B7" w:rsidRDefault="006B40B7" w:rsidP="006B40B7">
      <w:pPr>
        <w:spacing w:after="200" w:line="240" w:lineRule="auto"/>
        <w:contextualSpacing/>
        <w:rPr>
          <w:rFonts w:ascii="Courier New" w:eastAsia="Calibri" w:hAnsi="Courier New" w:cs="Courier New"/>
          <w:sz w:val="24"/>
          <w:szCs w:val="24"/>
        </w:rPr>
      </w:pPr>
    </w:p>
    <w:p w14:paraId="3B8F4D9E" w14:textId="2D141DB9" w:rsidR="006B40B7" w:rsidRDefault="006B40B7" w:rsidP="006B40B7">
      <w:pPr>
        <w:spacing w:after="200" w:line="240" w:lineRule="auto"/>
        <w:contextualSpacing/>
        <w:rPr>
          <w:rFonts w:ascii="Courier New" w:eastAsia="Calibri" w:hAnsi="Courier New" w:cs="Courier New"/>
          <w:sz w:val="24"/>
          <w:szCs w:val="24"/>
        </w:rPr>
      </w:pPr>
      <w:r w:rsidRPr="006B40B7">
        <w:rPr>
          <w:noProof/>
        </w:rPr>
        <w:drawing>
          <wp:inline distT="0" distB="0" distL="0" distR="0" wp14:anchorId="67881F3C" wp14:editId="3E2503EB">
            <wp:extent cx="4389120" cy="455852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914" t="11546" r="32637" b="4539"/>
                    <a:stretch/>
                  </pic:blipFill>
                  <pic:spPr bwMode="auto">
                    <a:xfrm>
                      <a:off x="0" y="0"/>
                      <a:ext cx="4400073" cy="4569902"/>
                    </a:xfrm>
                    <a:prstGeom prst="rect">
                      <a:avLst/>
                    </a:prstGeom>
                    <a:ln>
                      <a:noFill/>
                    </a:ln>
                    <a:extLst>
                      <a:ext uri="{53640926-AAD7-44D8-BBD7-CCE9431645EC}">
                        <a14:shadowObscured xmlns:a14="http://schemas.microsoft.com/office/drawing/2010/main"/>
                      </a:ext>
                    </a:extLst>
                  </pic:spPr>
                </pic:pic>
              </a:graphicData>
            </a:graphic>
          </wp:inline>
        </w:drawing>
      </w:r>
    </w:p>
    <w:p w14:paraId="77C50364" w14:textId="0F06173C" w:rsidR="006B40B7" w:rsidRPr="00451EFD" w:rsidRDefault="00451EFD" w:rsidP="006B40B7">
      <w:pPr>
        <w:spacing w:after="200" w:line="240" w:lineRule="auto"/>
        <w:contextualSpacing/>
        <w:rPr>
          <w:rFonts w:ascii="Courier New" w:eastAsia="Calibri" w:hAnsi="Courier New" w:cs="Courier New"/>
          <w:sz w:val="24"/>
          <w:szCs w:val="24"/>
          <w:lang w:val="en-US"/>
        </w:rPr>
      </w:pPr>
      <w:r>
        <w:rPr>
          <w:noProof/>
          <w:lang w:val="en-US"/>
        </w:rPr>
        <w:t xml:space="preserve">  </w:t>
      </w:r>
    </w:p>
    <w:p w14:paraId="2FFAFC2E"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6A6C72DB"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Типовые алгоритмические структуры.</w:t>
      </w:r>
    </w:p>
    <w:p w14:paraId="5D7F1BFD" w14:textId="77777777" w:rsidR="006B40B7" w:rsidRPr="006B40B7" w:rsidRDefault="006B40B7" w:rsidP="006B40B7">
      <w:pPr>
        <w:spacing w:before="100" w:beforeAutospacing="1" w:after="100" w:afterAutospacing="1" w:line="420" w:lineRule="atLeast"/>
        <w:rPr>
          <w:rFonts w:ascii="Arial" w:eastAsia="Times New Roman" w:hAnsi="Arial" w:cs="Arial"/>
          <w:color w:val="222222"/>
          <w:sz w:val="18"/>
          <w:szCs w:val="18"/>
          <w:lang w:eastAsia="ru-RU"/>
        </w:rPr>
      </w:pPr>
      <w:r w:rsidRPr="006B40B7">
        <w:rPr>
          <w:rFonts w:ascii="Times New Roman" w:eastAsia="Times New Roman" w:hAnsi="Times New Roman" w:cs="Times New Roman"/>
          <w:color w:val="000000"/>
          <w:sz w:val="18"/>
          <w:szCs w:val="18"/>
          <w:lang w:eastAsia="ru-RU"/>
        </w:rPr>
        <w:t>Типовые алгоритмические структуры.</w:t>
      </w:r>
      <w:r w:rsidRPr="006B40B7">
        <w:rPr>
          <w:rFonts w:ascii="Arial" w:eastAsia="Times New Roman" w:hAnsi="Arial" w:cs="Arial"/>
          <w:color w:val="222222"/>
          <w:sz w:val="18"/>
          <w:szCs w:val="18"/>
          <w:lang w:eastAsia="ru-RU"/>
        </w:rPr>
        <w:t xml:space="preserve"> В рамках структурного программирования задачи, имеющие алгоритмическое решение, могут быть описаны с использованием следующих алгоритмических структур:</w:t>
      </w:r>
    </w:p>
    <w:p w14:paraId="7061B058" w14:textId="77777777" w:rsidR="006B40B7" w:rsidRPr="006B40B7" w:rsidRDefault="006B40B7" w:rsidP="006B40B7">
      <w:pPr>
        <w:numPr>
          <w:ilvl w:val="0"/>
          <w:numId w:val="31"/>
        </w:numPr>
        <w:spacing w:before="100" w:beforeAutospacing="1" w:after="100" w:afterAutospacing="1" w:line="420" w:lineRule="atLeast"/>
        <w:rPr>
          <w:rFonts w:ascii="Arial" w:eastAsia="Times New Roman" w:hAnsi="Arial" w:cs="Arial"/>
          <w:color w:val="222222"/>
          <w:sz w:val="18"/>
          <w:szCs w:val="18"/>
          <w:lang w:eastAsia="ru-RU"/>
        </w:rPr>
      </w:pPr>
      <w:r w:rsidRPr="006B40B7">
        <w:rPr>
          <w:rFonts w:ascii="Arial" w:eastAsia="Times New Roman" w:hAnsi="Arial" w:cs="Arial"/>
          <w:b/>
          <w:bCs/>
          <w:color w:val="222222"/>
          <w:sz w:val="18"/>
          <w:szCs w:val="18"/>
          <w:lang w:eastAsia="ru-RU"/>
        </w:rPr>
        <w:t>Следование</w:t>
      </w:r>
      <w:r w:rsidRPr="006B40B7">
        <w:rPr>
          <w:rFonts w:ascii="Arial" w:eastAsia="Times New Roman" w:hAnsi="Arial" w:cs="Arial"/>
          <w:color w:val="222222"/>
          <w:sz w:val="18"/>
          <w:szCs w:val="18"/>
          <w:lang w:eastAsia="ru-RU"/>
        </w:rPr>
        <w:t>. Предполагает последовательное выполнение команд сверху вниз. Если алгоритм состоит только из структур следования, то он является линейным.</w:t>
      </w:r>
    </w:p>
    <w:p w14:paraId="6EB70E56" w14:textId="77777777" w:rsidR="006B40B7" w:rsidRPr="006B40B7" w:rsidRDefault="006B40B7" w:rsidP="006B40B7">
      <w:pPr>
        <w:numPr>
          <w:ilvl w:val="0"/>
          <w:numId w:val="31"/>
        </w:numPr>
        <w:spacing w:before="100" w:beforeAutospacing="1" w:after="100" w:afterAutospacing="1" w:line="420" w:lineRule="atLeast"/>
        <w:rPr>
          <w:rFonts w:ascii="Arial" w:eastAsia="Times New Roman" w:hAnsi="Arial" w:cs="Arial"/>
          <w:color w:val="222222"/>
          <w:sz w:val="18"/>
          <w:szCs w:val="18"/>
          <w:lang w:eastAsia="ru-RU"/>
        </w:rPr>
      </w:pPr>
      <w:r w:rsidRPr="006B40B7">
        <w:rPr>
          <w:rFonts w:ascii="Arial" w:eastAsia="Times New Roman" w:hAnsi="Arial" w:cs="Arial"/>
          <w:b/>
          <w:bCs/>
          <w:color w:val="222222"/>
          <w:sz w:val="18"/>
          <w:szCs w:val="18"/>
          <w:lang w:eastAsia="ru-RU"/>
        </w:rPr>
        <w:t>Ветвление</w:t>
      </w:r>
      <w:r w:rsidRPr="006B40B7">
        <w:rPr>
          <w:rFonts w:ascii="Arial" w:eastAsia="Times New Roman" w:hAnsi="Arial" w:cs="Arial"/>
          <w:color w:val="222222"/>
          <w:sz w:val="18"/>
          <w:szCs w:val="18"/>
          <w:lang w:eastAsia="ru-RU"/>
        </w:rPr>
        <w:t>. Выполнение программы идет по одной из двух, нескольких или множества ветвей. Выбор ветви зависит от условия на входе ветвления и поступивших сюда данных.</w:t>
      </w:r>
    </w:p>
    <w:p w14:paraId="7FADE882" w14:textId="77777777" w:rsidR="006B40B7" w:rsidRPr="006B40B7" w:rsidRDefault="006B40B7" w:rsidP="006B40B7">
      <w:pPr>
        <w:numPr>
          <w:ilvl w:val="0"/>
          <w:numId w:val="31"/>
        </w:numPr>
        <w:spacing w:before="100" w:beforeAutospacing="1" w:after="100" w:afterAutospacing="1" w:line="420" w:lineRule="atLeast"/>
        <w:rPr>
          <w:rFonts w:ascii="Arial" w:eastAsia="Times New Roman" w:hAnsi="Arial" w:cs="Arial"/>
          <w:color w:val="222222"/>
          <w:sz w:val="18"/>
          <w:szCs w:val="18"/>
          <w:lang w:eastAsia="ru-RU"/>
        </w:rPr>
      </w:pPr>
      <w:r w:rsidRPr="006B40B7">
        <w:rPr>
          <w:rFonts w:ascii="Arial" w:eastAsia="Times New Roman" w:hAnsi="Arial" w:cs="Arial"/>
          <w:b/>
          <w:bCs/>
          <w:color w:val="222222"/>
          <w:sz w:val="18"/>
          <w:szCs w:val="18"/>
          <w:lang w:eastAsia="ru-RU"/>
        </w:rPr>
        <w:lastRenderedPageBreak/>
        <w:t>Цикл</w:t>
      </w:r>
      <w:r w:rsidRPr="006B40B7">
        <w:rPr>
          <w:rFonts w:ascii="Arial" w:eastAsia="Times New Roman" w:hAnsi="Arial" w:cs="Arial"/>
          <w:color w:val="222222"/>
          <w:sz w:val="18"/>
          <w:szCs w:val="18"/>
          <w:lang w:eastAsia="ru-RU"/>
        </w:rPr>
        <w:t>. Предполагает возможность многократного повторения определенных действий. Количество повторений зависит от условия цикла.</w:t>
      </w:r>
    </w:p>
    <w:p w14:paraId="4DBDB963" w14:textId="77777777" w:rsidR="006B40B7" w:rsidRPr="006B40B7" w:rsidRDefault="006B40B7" w:rsidP="006B40B7">
      <w:pPr>
        <w:numPr>
          <w:ilvl w:val="0"/>
          <w:numId w:val="31"/>
        </w:numPr>
        <w:spacing w:before="100" w:beforeAutospacing="1" w:after="100" w:afterAutospacing="1" w:line="420" w:lineRule="atLeast"/>
        <w:rPr>
          <w:rFonts w:ascii="Arial" w:eastAsia="Times New Roman" w:hAnsi="Arial" w:cs="Arial"/>
          <w:color w:val="222222"/>
          <w:sz w:val="18"/>
          <w:szCs w:val="18"/>
          <w:lang w:eastAsia="ru-RU"/>
        </w:rPr>
      </w:pPr>
      <w:r w:rsidRPr="006B40B7">
        <w:rPr>
          <w:rFonts w:ascii="Arial" w:eastAsia="Times New Roman" w:hAnsi="Arial" w:cs="Arial"/>
          <w:b/>
          <w:bCs/>
          <w:color w:val="222222"/>
          <w:sz w:val="18"/>
          <w:szCs w:val="18"/>
          <w:lang w:eastAsia="ru-RU"/>
        </w:rPr>
        <w:t>Функция (подпрограмма)</w:t>
      </w:r>
      <w:r w:rsidRPr="006B40B7">
        <w:rPr>
          <w:rFonts w:ascii="Arial" w:eastAsia="Times New Roman" w:hAnsi="Arial" w:cs="Arial"/>
          <w:color w:val="222222"/>
          <w:sz w:val="18"/>
          <w:szCs w:val="18"/>
          <w:lang w:eastAsia="ru-RU"/>
        </w:rPr>
        <w:t>. Команды, отделенные от основной программы, выполняются лишь в случае их вызова из основной программы (из любого ее места). Одна и та же функция может вызываться из основной программы сколь угодно раз.</w:t>
      </w:r>
    </w:p>
    <w:p w14:paraId="027DF60B" w14:textId="77777777" w:rsidR="006B40B7" w:rsidRPr="006B40B7" w:rsidRDefault="006B40B7" w:rsidP="006B40B7">
      <w:pPr>
        <w:spacing w:after="200" w:line="276" w:lineRule="auto"/>
        <w:ind w:left="720"/>
        <w:contextualSpacing/>
        <w:rPr>
          <w:rFonts w:ascii="Courier New" w:eastAsia="Calibri" w:hAnsi="Courier New" w:cs="Courier New"/>
          <w:sz w:val="24"/>
          <w:szCs w:val="24"/>
        </w:rPr>
      </w:pPr>
    </w:p>
    <w:p w14:paraId="3554A6C4"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0B8E6B79"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Синтаксис языка СИ. Алфавит. Лексемы.</w:t>
      </w:r>
    </w:p>
    <w:p w14:paraId="71BDC943" w14:textId="77777777" w:rsidR="006B40B7" w:rsidRPr="006B40B7" w:rsidRDefault="006B40B7" w:rsidP="006B40B7">
      <w:pPr>
        <w:spacing w:before="100" w:beforeAutospacing="1" w:after="100" w:afterAutospacing="1" w:line="420" w:lineRule="atLeast"/>
        <w:rPr>
          <w:rFonts w:ascii="Arial" w:eastAsia="Calibri" w:hAnsi="Arial" w:cs="Arial"/>
          <w:color w:val="000000"/>
          <w:sz w:val="18"/>
          <w:szCs w:val="18"/>
          <w:shd w:val="clear" w:color="auto" w:fill="FFFFFF"/>
        </w:rPr>
      </w:pPr>
      <w:r w:rsidRPr="006B40B7">
        <w:rPr>
          <w:rFonts w:ascii="Arial" w:eastAsia="Calibri" w:hAnsi="Arial" w:cs="Arial"/>
          <w:color w:val="000000"/>
          <w:sz w:val="18"/>
          <w:szCs w:val="18"/>
          <w:shd w:val="clear" w:color="auto" w:fill="FFFFFF"/>
        </w:rPr>
        <w:t>Алфавит, лексемы, разделители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Алфавит. Алфавит любого языка программирования — это набор допустимых символов этого языка. В языке С++ используются следующие символы: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xml:space="preserve">• • прописные и строчные латинские буквы: </w:t>
      </w:r>
      <w:proofErr w:type="spellStart"/>
      <w:r w:rsidRPr="006B40B7">
        <w:rPr>
          <w:rFonts w:ascii="Arial" w:eastAsia="Calibri" w:hAnsi="Arial" w:cs="Arial"/>
          <w:color w:val="000000"/>
          <w:sz w:val="18"/>
          <w:szCs w:val="18"/>
          <w:shd w:val="clear" w:color="auto" w:fill="FFFFFF"/>
        </w:rPr>
        <w:t>АВСОЕЕСНПКЕМЫОРОЯЗТиУХУХУг</w:t>
      </w:r>
      <w:proofErr w:type="spellEnd"/>
      <w:r w:rsidRPr="006B40B7">
        <w:rPr>
          <w:rFonts w:ascii="Arial" w:eastAsia="Calibri" w:hAnsi="Arial" w:cs="Arial"/>
          <w:color w:val="000000"/>
          <w:sz w:val="18"/>
          <w:szCs w:val="18"/>
          <w:shd w:val="clear" w:color="auto" w:fill="FFFFFF"/>
        </w:rPr>
        <w:t xml:space="preserve">; </w:t>
      </w:r>
      <w:proofErr w:type="gramStart"/>
      <w:r w:rsidRPr="006B40B7">
        <w:rPr>
          <w:rFonts w:ascii="Arial" w:eastAsia="Calibri" w:hAnsi="Arial" w:cs="Arial"/>
          <w:color w:val="000000"/>
          <w:sz w:val="18"/>
          <w:szCs w:val="18"/>
          <w:shd w:val="clear" w:color="auto" w:fill="FFFFFF"/>
        </w:rPr>
        <w:t>аЬсбеГ§Ь</w:t>
      </w:r>
      <w:proofErr w:type="gramEnd"/>
      <w:r w:rsidRPr="006B40B7">
        <w:rPr>
          <w:rFonts w:ascii="Arial" w:eastAsia="Calibri" w:hAnsi="Arial" w:cs="Arial"/>
          <w:color w:val="000000"/>
          <w:sz w:val="18"/>
          <w:szCs w:val="18"/>
          <w:shd w:val="clear" w:color="auto" w:fill="FFFFFF"/>
        </w:rPr>
        <w:t>1]к1тпоряг81иушху2;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 десятичные цифры: 012345678 9;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 знак подчеркивания;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 буквы русского алфавита (для комментариев и вывода сообщений на экран);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 специальные символы: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Лексемы языка С++. Лексема — это логически выделенная единица языка, воспринимаемая как единое целое компилятором и программистом.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Лексемы бывают следующих видов: </w:t>
      </w:r>
    </w:p>
    <w:p w14:paraId="18DEF40C" w14:textId="77777777" w:rsidR="006B40B7" w:rsidRPr="006B40B7" w:rsidRDefault="006B40B7" w:rsidP="006B40B7">
      <w:pPr>
        <w:spacing w:before="100" w:beforeAutospacing="1" w:after="100" w:afterAutospacing="1" w:line="420" w:lineRule="atLeast"/>
        <w:rPr>
          <w:rFonts w:ascii="Arial" w:eastAsia="Calibri" w:hAnsi="Arial" w:cs="Arial"/>
          <w:color w:val="000000"/>
          <w:sz w:val="18"/>
          <w:szCs w:val="18"/>
          <w:shd w:val="clear" w:color="auto" w:fill="FFFFFF"/>
        </w:rPr>
      </w:pPr>
      <w:r w:rsidRPr="006B40B7">
        <w:rPr>
          <w:rFonts w:ascii="Arial" w:eastAsia="Calibri" w:hAnsi="Arial" w:cs="Arial"/>
          <w:color w:val="000000"/>
          <w:sz w:val="18"/>
          <w:szCs w:val="18"/>
          <w:shd w:val="clear" w:color="auto" w:fill="FFFFFF"/>
        </w:rPr>
        <w:t>• идентификаторы;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ключевые слова;</w:t>
      </w:r>
      <w:r w:rsidRPr="006B40B7">
        <w:rPr>
          <w:rFonts w:ascii="Arial" w:eastAsia="Calibri" w:hAnsi="Arial" w:cs="Arial"/>
          <w:color w:val="000000"/>
          <w:sz w:val="18"/>
          <w:szCs w:val="18"/>
        </w:rPr>
        <w:t xml:space="preserve"> </w:t>
      </w:r>
      <w:r w:rsidRPr="006B40B7">
        <w:rPr>
          <w:rFonts w:ascii="Arial" w:eastAsia="Calibri" w:hAnsi="Arial" w:cs="Arial"/>
          <w:color w:val="000000"/>
          <w:sz w:val="18"/>
          <w:szCs w:val="18"/>
          <w:shd w:val="clear" w:color="auto" w:fill="FFFFFF"/>
        </w:rPr>
        <w:t>• константы;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знаки операций;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разделители.</w:t>
      </w:r>
    </w:p>
    <w:p w14:paraId="3C4528A2"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44349223"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 xml:space="preserve">Идентификаторы. Ключевые слова. </w:t>
      </w:r>
    </w:p>
    <w:p w14:paraId="2FD726E7" w14:textId="77777777" w:rsidR="006B40B7" w:rsidRPr="006B40B7" w:rsidRDefault="006B40B7" w:rsidP="006B40B7">
      <w:pPr>
        <w:spacing w:after="200" w:line="240" w:lineRule="auto"/>
        <w:contextualSpacing/>
        <w:rPr>
          <w:rFonts w:ascii="Courier New" w:eastAsia="Calibri" w:hAnsi="Courier New" w:cs="Courier New"/>
          <w:sz w:val="24"/>
          <w:szCs w:val="24"/>
        </w:rPr>
      </w:pPr>
      <w:r w:rsidRPr="006B40B7">
        <w:rPr>
          <w:rFonts w:ascii="Arial" w:eastAsia="Calibri" w:hAnsi="Arial" w:cs="Arial"/>
          <w:color w:val="000000"/>
          <w:sz w:val="18"/>
          <w:szCs w:val="18"/>
          <w:shd w:val="clear" w:color="auto" w:fill="FFFFFF"/>
        </w:rPr>
        <w:t>Идентификаторы (имена) служат для обозначения объектов программы (переменных, констант, меток, функций и т. д.).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Ключевые (служебные) слова — это такие лексемы, которые используются системой программирования для своих специальных целей (имена операторов, директив препроцессора и т. д.). Препроцессор — специальная служебная программа, работающая перед компилятором и используемая для вставки библиотечных файлов, определения констант и т. д. Директива — это команда препроцессору выполнить то или иное действие.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Константа — это лексема, представляющая изображение фиксированного числового, строкового или символьного значения, например: 100, 3.14159, «Здравствуй, мир!», 'У.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Знаки операций — это лексемы, используемые при вычислении выражений, которые определяют порядок и правила вычисления значения и могут содержать имена переменных, константы, знаки операций, имена функций и скобки для определения порядка вычислений.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Разделители используются для отделения друг от друга (разделения) лексем языка. Например, запятая разделяет элементы списка.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При анализе выражения или оператора компилятор воспринимает их как последовательность лексем (табл. 3.2). </w:t>
      </w:r>
      <w:r w:rsidRPr="006B40B7">
        <w:rPr>
          <w:rFonts w:ascii="Arial" w:eastAsia="Calibri" w:hAnsi="Arial" w:cs="Arial"/>
          <w:color w:val="000000"/>
          <w:sz w:val="18"/>
          <w:szCs w:val="18"/>
        </w:rPr>
        <w:br/>
      </w:r>
    </w:p>
    <w:p w14:paraId="6BFC2BC1" w14:textId="6A6E8309" w:rsid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Литералы (константы). Комментарии. Директивы.</w:t>
      </w:r>
    </w:p>
    <w:p w14:paraId="2CA5E7A2" w14:textId="193E81F6" w:rsidR="006B40B7" w:rsidRDefault="006B40B7" w:rsidP="006B40B7">
      <w:pPr>
        <w:spacing w:after="200" w:line="240" w:lineRule="auto"/>
        <w:ind w:left="180"/>
        <w:contextualSpacing/>
        <w:rPr>
          <w:rFonts w:ascii="Courier New" w:eastAsia="Calibri" w:hAnsi="Courier New" w:cs="Courier New"/>
          <w:sz w:val="24"/>
          <w:szCs w:val="24"/>
        </w:rPr>
      </w:pPr>
      <w:r w:rsidRPr="006B40B7">
        <w:rPr>
          <w:noProof/>
        </w:rPr>
        <w:lastRenderedPageBreak/>
        <w:drawing>
          <wp:inline distT="0" distB="0" distL="0" distR="0" wp14:anchorId="03A83072" wp14:editId="38F7E5FA">
            <wp:extent cx="4007457" cy="4399541"/>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99" t="11752" r="32986"/>
                    <a:stretch/>
                  </pic:blipFill>
                  <pic:spPr bwMode="auto">
                    <a:xfrm>
                      <a:off x="0" y="0"/>
                      <a:ext cx="4014755" cy="4407553"/>
                    </a:xfrm>
                    <a:prstGeom prst="rect">
                      <a:avLst/>
                    </a:prstGeom>
                    <a:ln>
                      <a:noFill/>
                    </a:ln>
                    <a:extLst>
                      <a:ext uri="{53640926-AAD7-44D8-BBD7-CCE9431645EC}">
                        <a14:shadowObscured xmlns:a14="http://schemas.microsoft.com/office/drawing/2010/main"/>
                      </a:ext>
                    </a:extLst>
                  </pic:spPr>
                </pic:pic>
              </a:graphicData>
            </a:graphic>
          </wp:inline>
        </w:drawing>
      </w:r>
    </w:p>
    <w:p w14:paraId="0E0C818D" w14:textId="7FF47ABE" w:rsidR="006B40B7" w:rsidRDefault="006B40B7" w:rsidP="006B40B7">
      <w:pPr>
        <w:spacing w:after="200" w:line="240" w:lineRule="auto"/>
        <w:ind w:left="180"/>
        <w:contextualSpacing/>
        <w:rPr>
          <w:rFonts w:ascii="Courier New" w:eastAsia="Calibri" w:hAnsi="Courier New" w:cs="Courier New"/>
          <w:sz w:val="24"/>
          <w:szCs w:val="24"/>
        </w:rPr>
      </w:pPr>
      <w:r w:rsidRPr="006B40B7">
        <w:rPr>
          <w:noProof/>
        </w:rPr>
        <w:drawing>
          <wp:inline distT="0" distB="0" distL="0" distR="0" wp14:anchorId="25AA77A7" wp14:editId="3F1ABDE9">
            <wp:extent cx="3729162" cy="40812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681" t="11340" r="32750"/>
                    <a:stretch/>
                  </pic:blipFill>
                  <pic:spPr bwMode="auto">
                    <a:xfrm>
                      <a:off x="0" y="0"/>
                      <a:ext cx="3732953" cy="4085360"/>
                    </a:xfrm>
                    <a:prstGeom prst="rect">
                      <a:avLst/>
                    </a:prstGeom>
                    <a:ln>
                      <a:noFill/>
                    </a:ln>
                    <a:extLst>
                      <a:ext uri="{53640926-AAD7-44D8-BBD7-CCE9431645EC}">
                        <a14:shadowObscured xmlns:a14="http://schemas.microsoft.com/office/drawing/2010/main"/>
                      </a:ext>
                    </a:extLst>
                  </pic:spPr>
                </pic:pic>
              </a:graphicData>
            </a:graphic>
          </wp:inline>
        </w:drawing>
      </w:r>
    </w:p>
    <w:p w14:paraId="6115C8D4" w14:textId="27468345" w:rsidR="006B40B7" w:rsidRDefault="006B40B7" w:rsidP="006B40B7">
      <w:pPr>
        <w:spacing w:after="200" w:line="240" w:lineRule="auto"/>
        <w:ind w:left="180"/>
        <w:contextualSpacing/>
        <w:rPr>
          <w:rFonts w:ascii="Courier New" w:eastAsia="Calibri" w:hAnsi="Courier New" w:cs="Courier New"/>
          <w:sz w:val="24"/>
          <w:szCs w:val="24"/>
        </w:rPr>
      </w:pPr>
      <w:r w:rsidRPr="006B40B7">
        <w:rPr>
          <w:noProof/>
        </w:rPr>
        <w:lastRenderedPageBreak/>
        <w:drawing>
          <wp:inline distT="0" distB="0" distL="0" distR="0" wp14:anchorId="12967424" wp14:editId="3815C95F">
            <wp:extent cx="3896139" cy="189013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538" t="34215" r="32961" b="28267"/>
                    <a:stretch/>
                  </pic:blipFill>
                  <pic:spPr bwMode="auto">
                    <a:xfrm>
                      <a:off x="0" y="0"/>
                      <a:ext cx="3905357" cy="1894604"/>
                    </a:xfrm>
                    <a:prstGeom prst="rect">
                      <a:avLst/>
                    </a:prstGeom>
                    <a:ln>
                      <a:noFill/>
                    </a:ln>
                    <a:extLst>
                      <a:ext uri="{53640926-AAD7-44D8-BBD7-CCE9431645EC}">
                        <a14:shadowObscured xmlns:a14="http://schemas.microsoft.com/office/drawing/2010/main"/>
                      </a:ext>
                    </a:extLst>
                  </pic:spPr>
                </pic:pic>
              </a:graphicData>
            </a:graphic>
          </wp:inline>
        </w:drawing>
      </w:r>
    </w:p>
    <w:p w14:paraId="5726BFBD" w14:textId="06BAA8F3" w:rsidR="006B40B7" w:rsidRDefault="006B40B7" w:rsidP="006B40B7">
      <w:pPr>
        <w:spacing w:after="200" w:line="240" w:lineRule="auto"/>
        <w:ind w:left="180"/>
        <w:contextualSpacing/>
        <w:rPr>
          <w:rFonts w:ascii="Courier New" w:eastAsia="Calibri" w:hAnsi="Courier New" w:cs="Courier New"/>
          <w:sz w:val="24"/>
          <w:szCs w:val="24"/>
        </w:rPr>
      </w:pPr>
      <w:r>
        <w:rPr>
          <w:noProof/>
        </w:rPr>
        <w:drawing>
          <wp:inline distT="0" distB="0" distL="0" distR="0" wp14:anchorId="41F03723" wp14:editId="4517F352">
            <wp:extent cx="4126230" cy="3013544"/>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49" t="13398" r="33673" b="28333"/>
                    <a:stretch/>
                  </pic:blipFill>
                  <pic:spPr bwMode="auto">
                    <a:xfrm>
                      <a:off x="0" y="0"/>
                      <a:ext cx="4133026" cy="3018507"/>
                    </a:xfrm>
                    <a:prstGeom prst="rect">
                      <a:avLst/>
                    </a:prstGeom>
                    <a:ln>
                      <a:noFill/>
                    </a:ln>
                    <a:extLst>
                      <a:ext uri="{53640926-AAD7-44D8-BBD7-CCE9431645EC}">
                        <a14:shadowObscured xmlns:a14="http://schemas.microsoft.com/office/drawing/2010/main"/>
                      </a:ext>
                    </a:extLst>
                  </pic:spPr>
                </pic:pic>
              </a:graphicData>
            </a:graphic>
          </wp:inline>
        </w:drawing>
      </w:r>
    </w:p>
    <w:p w14:paraId="44278206"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Структура программы на языке СИ.</w:t>
      </w:r>
    </w:p>
    <w:p w14:paraId="3AB40436"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Программа на языке Си состоит из одной или более подпрограмм, называемых </w:t>
      </w:r>
      <w:r w:rsidRPr="006B40B7">
        <w:rPr>
          <w:rFonts w:ascii="Verdana" w:eastAsia="Times New Roman" w:hAnsi="Verdana" w:cs="Times New Roman"/>
          <w:b/>
          <w:bCs/>
          <w:i/>
          <w:iCs/>
          <w:color w:val="800000"/>
          <w:sz w:val="18"/>
          <w:szCs w:val="18"/>
          <w:lang w:eastAsia="ru-RU"/>
        </w:rPr>
        <w:t>функциями</w:t>
      </w:r>
      <w:r w:rsidRPr="006B40B7">
        <w:rPr>
          <w:rFonts w:ascii="Verdana" w:eastAsia="Times New Roman" w:hAnsi="Verdana" w:cs="Times New Roman"/>
          <w:color w:val="000000"/>
          <w:sz w:val="18"/>
          <w:szCs w:val="18"/>
          <w:lang w:eastAsia="ru-RU"/>
        </w:rPr>
        <w:t>.</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Язык Си является блочно-структурированным. Каждый блок заключается в фигурные скобки </w:t>
      </w:r>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Основным блоком в программе консольного приложения на языке Си является главная функция, имеющая имя </w:t>
      </w:r>
      <w:proofErr w:type="spellStart"/>
      <w:proofErr w:type="gramStart"/>
      <w:r w:rsidRPr="006B40B7">
        <w:rPr>
          <w:rFonts w:ascii="Consolas" w:eastAsia="Times New Roman" w:hAnsi="Consolas" w:cs="Consolas"/>
          <w:color w:val="000000"/>
          <w:sz w:val="18"/>
          <w:szCs w:val="18"/>
          <w:lang w:eastAsia="ru-RU"/>
        </w:rPr>
        <w:t>main</w:t>
      </w:r>
      <w:proofErr w:type="spellEnd"/>
      <w:r w:rsidRPr="006B40B7">
        <w:rPr>
          <w:rFonts w:ascii="Consolas" w:eastAsia="Times New Roman" w:hAnsi="Consolas" w:cs="Consolas"/>
          <w:color w:val="000000"/>
          <w:sz w:val="18"/>
          <w:szCs w:val="18"/>
          <w:lang w:eastAsia="ru-RU"/>
        </w:rPr>
        <w:t>(</w:t>
      </w:r>
      <w:proofErr w:type="gramEnd"/>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Каждое действие в языке Си заканчивается символом «точка с запятой» — </w:t>
      </w:r>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 В качестве действия может выступать вызов функции или осуществление некоторых операций.</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b/>
          <w:bCs/>
          <w:i/>
          <w:iCs/>
          <w:color w:val="800000"/>
          <w:sz w:val="18"/>
          <w:szCs w:val="18"/>
          <w:lang w:eastAsia="ru-RU"/>
        </w:rPr>
        <w:t>Имя функции</w:t>
      </w:r>
      <w:r w:rsidRPr="006B40B7">
        <w:rPr>
          <w:rFonts w:ascii="Verdana" w:eastAsia="Times New Roman" w:hAnsi="Verdana" w:cs="Times New Roman"/>
          <w:color w:val="000000"/>
          <w:sz w:val="18"/>
          <w:szCs w:val="18"/>
          <w:lang w:eastAsia="ru-RU"/>
        </w:rPr>
        <w:t> — это коллективное имя группы описаний и операторов,</w:t>
      </w:r>
      <w:r w:rsidRPr="006B40B7">
        <w:rPr>
          <w:rFonts w:ascii="Verdana" w:eastAsia="Times New Roman" w:hAnsi="Verdana" w:cs="Times New Roman"/>
          <w:color w:val="000000"/>
          <w:sz w:val="18"/>
          <w:szCs w:val="18"/>
          <w:lang w:eastAsia="ru-RU"/>
        </w:rPr>
        <w:br/>
        <w:t>заключенных в блок (фигурные скобки). За именем функции в круглых скобках указываются параметры функции.</w:t>
      </w:r>
    </w:p>
    <w:p w14:paraId="271251E7"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555555"/>
          <w:sz w:val="18"/>
          <w:szCs w:val="18"/>
          <w:lang w:eastAsia="ru-RU"/>
        </w:rPr>
        <w:t>Комментарии в языке Си</w:t>
      </w:r>
    </w:p>
    <w:p w14:paraId="04DCCCEF"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xml:space="preserve">В языке </w:t>
      </w:r>
      <w:proofErr w:type="gramStart"/>
      <w:r w:rsidRPr="006B40B7">
        <w:rPr>
          <w:rFonts w:ascii="Verdana" w:eastAsia="Times New Roman" w:hAnsi="Verdana" w:cs="Times New Roman"/>
          <w:color w:val="000000"/>
          <w:sz w:val="18"/>
          <w:szCs w:val="18"/>
          <w:lang w:eastAsia="ru-RU"/>
        </w:rPr>
        <w:t>Си  для</w:t>
      </w:r>
      <w:proofErr w:type="gramEnd"/>
      <w:r w:rsidRPr="006B40B7">
        <w:rPr>
          <w:rFonts w:ascii="Verdana" w:eastAsia="Times New Roman" w:hAnsi="Verdana" w:cs="Times New Roman"/>
          <w:color w:val="000000"/>
          <w:sz w:val="18"/>
          <w:szCs w:val="18"/>
          <w:lang w:eastAsia="ru-RU"/>
        </w:rPr>
        <w:t xml:space="preserve"> комментариев используются символы</w:t>
      </w:r>
      <w:r w:rsidRPr="006B40B7">
        <w:rPr>
          <w:rFonts w:ascii="Verdana" w:eastAsia="Times New Roman" w:hAnsi="Verdana" w:cs="Times New Roman"/>
          <w:color w:val="000000"/>
          <w:sz w:val="18"/>
          <w:szCs w:val="18"/>
          <w:lang w:eastAsia="ru-RU"/>
        </w:rPr>
        <w:br/>
      </w:r>
      <w:r w:rsidRPr="006B40B7">
        <w:rPr>
          <w:rFonts w:ascii="Consolas" w:eastAsia="Times New Roman" w:hAnsi="Consolas" w:cs="Consolas"/>
          <w:color w:val="000000"/>
          <w:sz w:val="18"/>
          <w:szCs w:val="18"/>
          <w:lang w:eastAsia="ru-RU"/>
        </w:rPr>
        <w:br/>
      </w:r>
      <w:r w:rsidRPr="006B40B7">
        <w:rPr>
          <w:rFonts w:ascii="Consolas" w:eastAsia="Times New Roman" w:hAnsi="Consolas" w:cs="Consolas"/>
          <w:b/>
          <w:bCs/>
          <w:color w:val="000000"/>
          <w:sz w:val="18"/>
          <w:szCs w:val="18"/>
          <w:lang w:eastAsia="ru-RU"/>
        </w:rPr>
        <w:t>/* — начало комментария;</w:t>
      </w:r>
      <w:r w:rsidRPr="006B40B7">
        <w:rPr>
          <w:rFonts w:ascii="Consolas" w:eastAsia="Times New Roman" w:hAnsi="Consolas" w:cs="Consolas"/>
          <w:b/>
          <w:bCs/>
          <w:color w:val="000000"/>
          <w:sz w:val="18"/>
          <w:szCs w:val="18"/>
          <w:lang w:eastAsia="ru-RU"/>
        </w:rPr>
        <w:br/>
        <w:t>*/ — конец комментария.</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Вся последовательность, заключенная между этими символами, является комментарием.</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Это удобно для написания </w:t>
      </w:r>
      <w:r w:rsidRPr="006B40B7">
        <w:rPr>
          <w:rFonts w:ascii="Verdana" w:eastAsia="Times New Roman" w:hAnsi="Verdana" w:cs="Times New Roman"/>
          <w:b/>
          <w:bCs/>
          <w:color w:val="000000"/>
          <w:sz w:val="18"/>
          <w:szCs w:val="18"/>
          <w:lang w:eastAsia="ru-RU"/>
        </w:rPr>
        <w:t>многострочных комментариев</w:t>
      </w:r>
      <w:r w:rsidRPr="006B40B7">
        <w:rPr>
          <w:rFonts w:ascii="Verdana" w:eastAsia="Times New Roman" w:hAnsi="Verdana" w:cs="Times New Roman"/>
          <w:color w:val="000000"/>
          <w:sz w:val="18"/>
          <w:szCs w:val="18"/>
          <w:lang w:eastAsia="ru-RU"/>
        </w:rPr>
        <w:t>:</w:t>
      </w:r>
    </w:p>
    <w:p w14:paraId="25AEA147" w14:textId="77777777" w:rsidR="006B40B7" w:rsidRPr="006B40B7" w:rsidRDefault="006B40B7" w:rsidP="006B40B7">
      <w:pPr>
        <w:shd w:val="clear" w:color="auto" w:fill="EEEEEE"/>
        <w:spacing w:after="200" w:line="276" w:lineRule="auto"/>
        <w:jc w:val="center"/>
        <w:rPr>
          <w:rFonts w:ascii="Consolas" w:eastAsia="Calibri" w:hAnsi="Consolas" w:cs="Consolas"/>
          <w:color w:val="000000"/>
          <w:sz w:val="18"/>
          <w:szCs w:val="18"/>
        </w:rPr>
      </w:pPr>
      <w:r w:rsidRPr="006B40B7">
        <w:rPr>
          <w:rFonts w:ascii="Consolas" w:eastAsia="Calibri" w:hAnsi="Consolas" w:cs="Consolas"/>
          <w:color w:val="000000"/>
          <w:sz w:val="18"/>
          <w:szCs w:val="18"/>
        </w:rPr>
        <w:t> </w:t>
      </w:r>
      <w:r w:rsidRPr="006B40B7">
        <w:rPr>
          <w:rFonts w:ascii="Consolas" w:eastAsia="Calibri" w:hAnsi="Consolas" w:cs="Consolas"/>
          <w:color w:val="000000"/>
          <w:sz w:val="18"/>
          <w:szCs w:val="18"/>
        </w:rPr>
        <w:br/>
        <w:t> </w:t>
      </w:r>
    </w:p>
    <w:p w14:paraId="376DD9F7" w14:textId="77777777" w:rsidR="006B40B7" w:rsidRPr="006B40B7" w:rsidRDefault="006B40B7" w:rsidP="006B40B7">
      <w:pPr>
        <w:shd w:val="clear" w:color="auto" w:fill="EEEEEE"/>
        <w:spacing w:after="200" w:line="276" w:lineRule="auto"/>
        <w:jc w:val="both"/>
        <w:rPr>
          <w:rFonts w:ascii="Consolas" w:eastAsia="Calibri" w:hAnsi="Consolas" w:cs="Consolas"/>
          <w:color w:val="000000"/>
          <w:sz w:val="18"/>
          <w:szCs w:val="18"/>
        </w:rPr>
      </w:pPr>
      <w:proofErr w:type="spellStart"/>
      <w:r w:rsidRPr="006B40B7">
        <w:rPr>
          <w:rFonts w:ascii="Consolas" w:eastAsia="Calibri" w:hAnsi="Consolas" w:cs="Consolas"/>
          <w:color w:val="000000"/>
          <w:sz w:val="18"/>
          <w:szCs w:val="18"/>
        </w:rPr>
        <w:t>int</w:t>
      </w:r>
      <w:proofErr w:type="spellEnd"/>
      <w:r w:rsidRPr="006B40B7">
        <w:rPr>
          <w:rFonts w:ascii="Consolas" w:eastAsia="Calibri" w:hAnsi="Consolas" w:cs="Consolas"/>
          <w:color w:val="000000"/>
          <w:sz w:val="18"/>
          <w:szCs w:val="18"/>
        </w:rPr>
        <w:t> </w:t>
      </w:r>
      <w:proofErr w:type="gramStart"/>
      <w:r w:rsidRPr="006B40B7">
        <w:rPr>
          <w:rFonts w:ascii="Consolas" w:eastAsia="Calibri" w:hAnsi="Consolas" w:cs="Consolas"/>
          <w:color w:val="000000"/>
          <w:sz w:val="18"/>
          <w:szCs w:val="18"/>
        </w:rPr>
        <w:t>a;   </w:t>
      </w:r>
      <w:proofErr w:type="gramEnd"/>
      <w:r w:rsidRPr="006B40B7">
        <w:rPr>
          <w:rFonts w:ascii="Consolas" w:eastAsia="Calibri" w:hAnsi="Consolas" w:cs="Consolas"/>
          <w:color w:val="000000"/>
          <w:sz w:val="18"/>
          <w:szCs w:val="18"/>
        </w:rPr>
        <w:t>/* целая</w:t>
      </w:r>
      <w:r w:rsidRPr="006B40B7">
        <w:rPr>
          <w:rFonts w:ascii="Consolas" w:eastAsia="Calibri" w:hAnsi="Consolas" w:cs="Consolas"/>
          <w:color w:val="000000"/>
          <w:sz w:val="18"/>
          <w:szCs w:val="18"/>
        </w:rPr>
        <w:br/>
        <w:t>переменная */</w:t>
      </w:r>
    </w:p>
    <w:p w14:paraId="0C4FA2EA"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Многострочные комментарии также удобно использовать при отладке для сокрытия от выполнения части кода.</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lastRenderedPageBreak/>
        <w:t>В дополнение к этому, для написания коротких комментариев могут использоваться символы </w:t>
      </w:r>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 При этом комментарием является все, что расположено после символов </w:t>
      </w:r>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 и до конца строки:</w:t>
      </w:r>
    </w:p>
    <w:p w14:paraId="662997BD" w14:textId="77777777" w:rsidR="006B40B7" w:rsidRPr="006B40B7" w:rsidRDefault="006B40B7" w:rsidP="006B40B7">
      <w:pPr>
        <w:shd w:val="clear" w:color="auto" w:fill="EEEEEE"/>
        <w:spacing w:after="200" w:line="276" w:lineRule="auto"/>
        <w:jc w:val="center"/>
        <w:rPr>
          <w:rFonts w:ascii="Consolas" w:eastAsia="Calibri" w:hAnsi="Consolas" w:cs="Consolas"/>
          <w:color w:val="000000"/>
          <w:sz w:val="18"/>
          <w:szCs w:val="18"/>
        </w:rPr>
      </w:pPr>
      <w:r w:rsidRPr="006B40B7">
        <w:rPr>
          <w:rFonts w:ascii="Consolas" w:eastAsia="Calibri" w:hAnsi="Consolas" w:cs="Consolas"/>
          <w:color w:val="000000"/>
          <w:sz w:val="18"/>
          <w:szCs w:val="18"/>
        </w:rPr>
        <w:t> </w:t>
      </w:r>
    </w:p>
    <w:p w14:paraId="64AF185B" w14:textId="77777777" w:rsidR="006B40B7" w:rsidRPr="006B40B7" w:rsidRDefault="006B40B7" w:rsidP="006B40B7">
      <w:pPr>
        <w:shd w:val="clear" w:color="auto" w:fill="EEEEEE"/>
        <w:spacing w:after="200" w:line="276" w:lineRule="auto"/>
        <w:jc w:val="both"/>
        <w:rPr>
          <w:rFonts w:ascii="Consolas" w:eastAsia="Calibri" w:hAnsi="Consolas" w:cs="Consolas"/>
          <w:color w:val="000000"/>
          <w:sz w:val="18"/>
          <w:szCs w:val="18"/>
        </w:rPr>
      </w:pPr>
      <w:proofErr w:type="spellStart"/>
      <w:r w:rsidRPr="006B40B7">
        <w:rPr>
          <w:rFonts w:ascii="Consolas" w:eastAsia="Calibri" w:hAnsi="Consolas" w:cs="Consolas"/>
          <w:color w:val="000000"/>
          <w:sz w:val="18"/>
          <w:szCs w:val="18"/>
        </w:rPr>
        <w:t>float</w:t>
      </w:r>
      <w:proofErr w:type="spellEnd"/>
      <w:r w:rsidRPr="006B40B7">
        <w:rPr>
          <w:rFonts w:ascii="Consolas" w:eastAsia="Calibri" w:hAnsi="Consolas" w:cs="Consolas"/>
          <w:color w:val="000000"/>
          <w:sz w:val="18"/>
          <w:szCs w:val="18"/>
        </w:rPr>
        <w:t> b; // вещественная переменная</w:t>
      </w:r>
    </w:p>
    <w:p w14:paraId="2C464E13"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w:t>
      </w:r>
    </w:p>
    <w:p w14:paraId="202E01C6"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555555"/>
          <w:sz w:val="18"/>
          <w:szCs w:val="18"/>
          <w:lang w:eastAsia="ru-RU"/>
        </w:rPr>
        <w:t>Главная функция</w:t>
      </w:r>
    </w:p>
    <w:p w14:paraId="2006DEBA"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При выполнении консольного приложения, написанного на языке Си, операционная система компьютера передаёт управление функции с именем </w:t>
      </w:r>
      <w:proofErr w:type="spellStart"/>
      <w:proofErr w:type="gramStart"/>
      <w:r w:rsidRPr="006B40B7">
        <w:rPr>
          <w:rFonts w:ascii="Consolas" w:eastAsia="Times New Roman" w:hAnsi="Consolas" w:cs="Consolas"/>
          <w:color w:val="000000"/>
          <w:sz w:val="18"/>
          <w:szCs w:val="18"/>
          <w:lang w:eastAsia="ru-RU"/>
        </w:rPr>
        <w:t>main</w:t>
      </w:r>
      <w:proofErr w:type="spellEnd"/>
      <w:r w:rsidRPr="006B40B7">
        <w:rPr>
          <w:rFonts w:ascii="Consolas" w:eastAsia="Times New Roman" w:hAnsi="Consolas" w:cs="Consolas"/>
          <w:color w:val="000000"/>
          <w:sz w:val="18"/>
          <w:szCs w:val="18"/>
          <w:lang w:eastAsia="ru-RU"/>
        </w:rPr>
        <w:t>(</w:t>
      </w:r>
      <w:proofErr w:type="gramEnd"/>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 Функцию </w:t>
      </w:r>
      <w:proofErr w:type="spellStart"/>
      <w:proofErr w:type="gramStart"/>
      <w:r w:rsidRPr="006B40B7">
        <w:rPr>
          <w:rFonts w:ascii="Consolas" w:eastAsia="Times New Roman" w:hAnsi="Consolas" w:cs="Consolas"/>
          <w:color w:val="000000"/>
          <w:sz w:val="18"/>
          <w:szCs w:val="18"/>
          <w:lang w:eastAsia="ru-RU"/>
        </w:rPr>
        <w:t>main</w:t>
      </w:r>
      <w:proofErr w:type="spellEnd"/>
      <w:r w:rsidRPr="006B40B7">
        <w:rPr>
          <w:rFonts w:ascii="Consolas" w:eastAsia="Times New Roman" w:hAnsi="Consolas" w:cs="Consolas"/>
          <w:color w:val="000000"/>
          <w:sz w:val="18"/>
          <w:szCs w:val="18"/>
          <w:lang w:eastAsia="ru-RU"/>
        </w:rPr>
        <w:t>(</w:t>
      </w:r>
      <w:proofErr w:type="gramEnd"/>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 нельзя вызывать из других функций программы, она является управляющей.</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Следующие за именем функции круглые скобки предназначены для указания параметров (аргументов), которые передаются в функцию при обращении к ней. В данном случае операционная система не передаёт в функцию </w:t>
      </w:r>
      <w:proofErr w:type="spellStart"/>
      <w:proofErr w:type="gramStart"/>
      <w:r w:rsidRPr="006B40B7">
        <w:rPr>
          <w:rFonts w:ascii="Consolas" w:eastAsia="Times New Roman" w:hAnsi="Consolas" w:cs="Consolas"/>
          <w:color w:val="000000"/>
          <w:sz w:val="18"/>
          <w:szCs w:val="18"/>
          <w:lang w:eastAsia="ru-RU"/>
        </w:rPr>
        <w:t>main</w:t>
      </w:r>
      <w:proofErr w:type="spellEnd"/>
      <w:r w:rsidRPr="006B40B7">
        <w:rPr>
          <w:rFonts w:ascii="Consolas" w:eastAsia="Times New Roman" w:hAnsi="Consolas" w:cs="Consolas"/>
          <w:color w:val="000000"/>
          <w:sz w:val="18"/>
          <w:szCs w:val="18"/>
          <w:lang w:eastAsia="ru-RU"/>
        </w:rPr>
        <w:t>(</w:t>
      </w:r>
      <w:proofErr w:type="gramEnd"/>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 никаких аргументов, поэтому список аргументов в круглых скобках пустой.</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Главную функцию можно записать по-разному:</w:t>
      </w:r>
    </w:p>
    <w:p w14:paraId="429B3839" w14:textId="77777777" w:rsidR="006B40B7" w:rsidRPr="006B40B7" w:rsidRDefault="006B40B7" w:rsidP="006B40B7">
      <w:pPr>
        <w:numPr>
          <w:ilvl w:val="0"/>
          <w:numId w:val="32"/>
        </w:numPr>
        <w:shd w:val="clear" w:color="auto" w:fill="FFFFFF"/>
        <w:spacing w:after="0" w:line="240" w:lineRule="auto"/>
        <w:jc w:val="both"/>
        <w:rPr>
          <w:rFonts w:ascii="Verdana" w:eastAsia="Calibri" w:hAnsi="Verdana" w:cs="Times New Roman"/>
          <w:color w:val="000000"/>
          <w:sz w:val="18"/>
          <w:szCs w:val="18"/>
        </w:rPr>
      </w:pPr>
      <w:proofErr w:type="spellStart"/>
      <w:r w:rsidRPr="006B40B7">
        <w:rPr>
          <w:rFonts w:ascii="Consolas" w:eastAsia="Calibri" w:hAnsi="Consolas" w:cs="Consolas"/>
          <w:color w:val="000000"/>
          <w:sz w:val="18"/>
          <w:szCs w:val="18"/>
        </w:rPr>
        <w:t>int</w:t>
      </w:r>
      <w:proofErr w:type="spellEnd"/>
      <w:r w:rsidRPr="006B40B7">
        <w:rPr>
          <w:rFonts w:ascii="Consolas" w:eastAsia="Calibri" w:hAnsi="Consolas" w:cs="Consolas"/>
          <w:color w:val="000000"/>
          <w:sz w:val="18"/>
          <w:szCs w:val="18"/>
        </w:rPr>
        <w:t> </w:t>
      </w:r>
      <w:proofErr w:type="spellStart"/>
      <w:proofErr w:type="gramStart"/>
      <w:r w:rsidRPr="006B40B7">
        <w:rPr>
          <w:rFonts w:ascii="Consolas" w:eastAsia="Calibri" w:hAnsi="Consolas" w:cs="Consolas"/>
          <w:color w:val="000000"/>
          <w:sz w:val="18"/>
          <w:szCs w:val="18"/>
        </w:rPr>
        <w:t>main</w:t>
      </w:r>
      <w:proofErr w:type="spellEnd"/>
      <w:r w:rsidRPr="006B40B7">
        <w:rPr>
          <w:rFonts w:ascii="Consolas" w:eastAsia="Calibri" w:hAnsi="Consolas" w:cs="Consolas"/>
          <w:color w:val="000000"/>
          <w:sz w:val="18"/>
          <w:szCs w:val="18"/>
        </w:rPr>
        <w:t>(</w:t>
      </w:r>
      <w:proofErr w:type="gramEnd"/>
      <w:r w:rsidRPr="006B40B7">
        <w:rPr>
          <w:rFonts w:ascii="Consolas" w:eastAsia="Calibri" w:hAnsi="Consolas" w:cs="Consolas"/>
          <w:color w:val="000000"/>
          <w:sz w:val="18"/>
          <w:szCs w:val="18"/>
        </w:rPr>
        <w:t>)</w:t>
      </w:r>
    </w:p>
    <w:p w14:paraId="57C8B474" w14:textId="77777777" w:rsidR="006B40B7" w:rsidRPr="006B40B7" w:rsidRDefault="006B40B7" w:rsidP="006B40B7">
      <w:pPr>
        <w:numPr>
          <w:ilvl w:val="0"/>
          <w:numId w:val="32"/>
        </w:numPr>
        <w:shd w:val="clear" w:color="auto" w:fill="FFFFFF"/>
        <w:spacing w:after="0" w:line="240" w:lineRule="auto"/>
        <w:jc w:val="both"/>
        <w:rPr>
          <w:rFonts w:ascii="Verdana" w:eastAsia="Calibri" w:hAnsi="Verdana" w:cs="Times New Roman"/>
          <w:color w:val="000000"/>
          <w:sz w:val="18"/>
          <w:szCs w:val="18"/>
        </w:rPr>
      </w:pPr>
      <w:proofErr w:type="spellStart"/>
      <w:r w:rsidRPr="006B40B7">
        <w:rPr>
          <w:rFonts w:ascii="Consolas" w:eastAsia="Calibri" w:hAnsi="Consolas" w:cs="Consolas"/>
          <w:color w:val="000000"/>
          <w:sz w:val="18"/>
          <w:szCs w:val="18"/>
        </w:rPr>
        <w:t>void</w:t>
      </w:r>
      <w:proofErr w:type="spellEnd"/>
      <w:r w:rsidRPr="006B40B7">
        <w:rPr>
          <w:rFonts w:ascii="Consolas" w:eastAsia="Calibri" w:hAnsi="Consolas" w:cs="Consolas"/>
          <w:color w:val="000000"/>
          <w:sz w:val="18"/>
          <w:szCs w:val="18"/>
        </w:rPr>
        <w:t> </w:t>
      </w:r>
      <w:proofErr w:type="spellStart"/>
      <w:proofErr w:type="gramStart"/>
      <w:r w:rsidRPr="006B40B7">
        <w:rPr>
          <w:rFonts w:ascii="Consolas" w:eastAsia="Calibri" w:hAnsi="Consolas" w:cs="Consolas"/>
          <w:color w:val="000000"/>
          <w:sz w:val="18"/>
          <w:szCs w:val="18"/>
        </w:rPr>
        <w:t>main</w:t>
      </w:r>
      <w:proofErr w:type="spellEnd"/>
      <w:r w:rsidRPr="006B40B7">
        <w:rPr>
          <w:rFonts w:ascii="Consolas" w:eastAsia="Calibri" w:hAnsi="Consolas" w:cs="Consolas"/>
          <w:color w:val="000000"/>
          <w:sz w:val="18"/>
          <w:szCs w:val="18"/>
        </w:rPr>
        <w:t>(</w:t>
      </w:r>
      <w:proofErr w:type="gramEnd"/>
      <w:r w:rsidRPr="006B40B7">
        <w:rPr>
          <w:rFonts w:ascii="Consolas" w:eastAsia="Calibri" w:hAnsi="Consolas" w:cs="Consolas"/>
          <w:color w:val="000000"/>
          <w:sz w:val="18"/>
          <w:szCs w:val="18"/>
        </w:rPr>
        <w:t>)</w:t>
      </w:r>
      <w:r w:rsidRPr="006B40B7">
        <w:rPr>
          <w:rFonts w:ascii="Verdana" w:eastAsia="Calibri" w:hAnsi="Verdana" w:cs="Times New Roman"/>
          <w:color w:val="000000"/>
          <w:sz w:val="18"/>
          <w:szCs w:val="18"/>
        </w:rPr>
        <w:t>.</w:t>
      </w:r>
    </w:p>
    <w:p w14:paraId="49BFA680"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Перед именем функции указывается тип возвращаемого значения. При обращении к главной функции значение возвращается операционной системе. Последняя запись не будет возвращать значения. Однако </w:t>
      </w:r>
      <w:proofErr w:type="spellStart"/>
      <w:r w:rsidRPr="006B40B7">
        <w:rPr>
          <w:rFonts w:ascii="Consolas" w:eastAsia="Times New Roman" w:hAnsi="Consolas" w:cs="Consolas"/>
          <w:color w:val="000000"/>
          <w:sz w:val="18"/>
          <w:szCs w:val="18"/>
          <w:lang w:eastAsia="ru-RU"/>
        </w:rPr>
        <w:t>void</w:t>
      </w:r>
      <w:proofErr w:type="spellEnd"/>
      <w:r w:rsidRPr="006B40B7">
        <w:rPr>
          <w:rFonts w:ascii="Consolas" w:eastAsia="Times New Roman" w:hAnsi="Consolas" w:cs="Consolas"/>
          <w:color w:val="000000"/>
          <w:sz w:val="18"/>
          <w:szCs w:val="18"/>
          <w:lang w:eastAsia="ru-RU"/>
        </w:rPr>
        <w:t> </w:t>
      </w:r>
      <w:proofErr w:type="spellStart"/>
      <w:proofErr w:type="gramStart"/>
      <w:r w:rsidRPr="006B40B7">
        <w:rPr>
          <w:rFonts w:ascii="Consolas" w:eastAsia="Times New Roman" w:hAnsi="Consolas" w:cs="Consolas"/>
          <w:color w:val="000000"/>
          <w:sz w:val="18"/>
          <w:szCs w:val="18"/>
          <w:lang w:eastAsia="ru-RU"/>
        </w:rPr>
        <w:t>main</w:t>
      </w:r>
      <w:proofErr w:type="spellEnd"/>
      <w:r w:rsidRPr="006B40B7">
        <w:rPr>
          <w:rFonts w:ascii="Consolas" w:eastAsia="Times New Roman" w:hAnsi="Consolas" w:cs="Consolas"/>
          <w:color w:val="000000"/>
          <w:sz w:val="18"/>
          <w:szCs w:val="18"/>
          <w:lang w:eastAsia="ru-RU"/>
        </w:rPr>
        <w:t>(</w:t>
      </w:r>
      <w:proofErr w:type="gramEnd"/>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 — не совсем корректная запись, так как сообщает компилятору, что функция </w:t>
      </w:r>
      <w:proofErr w:type="spellStart"/>
      <w:r w:rsidRPr="006B40B7">
        <w:rPr>
          <w:rFonts w:ascii="Consolas" w:eastAsia="Times New Roman" w:hAnsi="Consolas" w:cs="Consolas"/>
          <w:color w:val="000000"/>
          <w:sz w:val="18"/>
          <w:szCs w:val="18"/>
          <w:lang w:eastAsia="ru-RU"/>
        </w:rPr>
        <w:t>main</w:t>
      </w:r>
      <w:proofErr w:type="spellEnd"/>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 не возвращает никакого значения.</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При этом запись </w:t>
      </w:r>
      <w:proofErr w:type="spellStart"/>
      <w:r w:rsidRPr="006B40B7">
        <w:rPr>
          <w:rFonts w:ascii="Consolas" w:eastAsia="Times New Roman" w:hAnsi="Consolas" w:cs="Consolas"/>
          <w:color w:val="000000"/>
          <w:sz w:val="18"/>
          <w:szCs w:val="18"/>
          <w:lang w:eastAsia="ru-RU"/>
        </w:rPr>
        <w:t>int</w:t>
      </w:r>
      <w:proofErr w:type="spellEnd"/>
      <w:r w:rsidRPr="006B40B7">
        <w:rPr>
          <w:rFonts w:ascii="Consolas" w:eastAsia="Times New Roman" w:hAnsi="Consolas" w:cs="Consolas"/>
          <w:color w:val="000000"/>
          <w:sz w:val="18"/>
          <w:szCs w:val="18"/>
          <w:lang w:eastAsia="ru-RU"/>
        </w:rPr>
        <w:t> </w:t>
      </w:r>
      <w:proofErr w:type="spellStart"/>
      <w:r w:rsidRPr="006B40B7">
        <w:rPr>
          <w:rFonts w:ascii="Consolas" w:eastAsia="Times New Roman" w:hAnsi="Consolas" w:cs="Consolas"/>
          <w:color w:val="000000"/>
          <w:sz w:val="18"/>
          <w:szCs w:val="18"/>
          <w:lang w:eastAsia="ru-RU"/>
        </w:rPr>
        <w:t>main</w:t>
      </w:r>
      <w:proofErr w:type="spellEnd"/>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 сообщает компилятору о возвращении целочисленного значения, которое необходимо операционной системе и сообщает ей о том, что программа завершилась корректно. Если же это значение не возвращено, то операционная система понимает, что программа завершилась в аварийном режиме.</w:t>
      </w:r>
      <w:r w:rsidRPr="006B40B7">
        <w:rPr>
          <w:rFonts w:ascii="Verdana" w:eastAsia="Times New Roman" w:hAnsi="Verdana" w:cs="Times New Roman"/>
          <w:color w:val="000000"/>
          <w:sz w:val="18"/>
          <w:szCs w:val="18"/>
          <w:lang w:eastAsia="ru-RU"/>
        </w:rPr>
        <w:br/>
        <w:t>Для возврата целочисленного значения перед завершением функции добавляется строка</w:t>
      </w:r>
    </w:p>
    <w:p w14:paraId="5863469A" w14:textId="77777777" w:rsidR="006B40B7" w:rsidRPr="006B40B7" w:rsidRDefault="006B40B7" w:rsidP="006B40B7">
      <w:pPr>
        <w:shd w:val="clear" w:color="auto" w:fill="EEEEEE"/>
        <w:spacing w:after="200" w:line="276" w:lineRule="auto"/>
        <w:jc w:val="center"/>
        <w:rPr>
          <w:rFonts w:ascii="Consolas" w:eastAsia="Calibri" w:hAnsi="Consolas" w:cs="Consolas"/>
          <w:color w:val="000000"/>
          <w:sz w:val="18"/>
          <w:szCs w:val="18"/>
        </w:rPr>
      </w:pPr>
      <w:r w:rsidRPr="006B40B7">
        <w:rPr>
          <w:rFonts w:ascii="Consolas" w:eastAsia="Calibri" w:hAnsi="Consolas" w:cs="Consolas"/>
          <w:color w:val="000000"/>
          <w:sz w:val="18"/>
          <w:szCs w:val="18"/>
        </w:rPr>
        <w:t> </w:t>
      </w:r>
    </w:p>
    <w:p w14:paraId="7398746F" w14:textId="77777777" w:rsidR="006B40B7" w:rsidRPr="006B40B7" w:rsidRDefault="006B40B7" w:rsidP="006B40B7">
      <w:pPr>
        <w:shd w:val="clear" w:color="auto" w:fill="EEEEEE"/>
        <w:spacing w:after="200" w:line="276" w:lineRule="auto"/>
        <w:jc w:val="both"/>
        <w:rPr>
          <w:rFonts w:ascii="Consolas" w:eastAsia="Calibri" w:hAnsi="Consolas" w:cs="Consolas"/>
          <w:color w:val="000000"/>
          <w:sz w:val="18"/>
          <w:szCs w:val="18"/>
        </w:rPr>
      </w:pPr>
      <w:proofErr w:type="spellStart"/>
      <w:r w:rsidRPr="006B40B7">
        <w:rPr>
          <w:rFonts w:ascii="Consolas" w:eastAsia="Calibri" w:hAnsi="Consolas" w:cs="Consolas"/>
          <w:color w:val="000000"/>
          <w:sz w:val="18"/>
          <w:szCs w:val="18"/>
        </w:rPr>
        <w:t>return</w:t>
      </w:r>
      <w:proofErr w:type="spellEnd"/>
      <w:r w:rsidRPr="006B40B7">
        <w:rPr>
          <w:rFonts w:ascii="Consolas" w:eastAsia="Calibri" w:hAnsi="Consolas" w:cs="Consolas"/>
          <w:color w:val="000000"/>
          <w:sz w:val="18"/>
          <w:szCs w:val="18"/>
        </w:rPr>
        <w:t> 0; // вещественная переменная</w:t>
      </w:r>
    </w:p>
    <w:p w14:paraId="3AB7B525"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w:t>
      </w:r>
      <w:r w:rsidRPr="006B40B7">
        <w:rPr>
          <w:rFonts w:ascii="Verdana" w:eastAsia="Times New Roman" w:hAnsi="Verdana" w:cs="Times New Roman"/>
          <w:color w:val="000000"/>
          <w:sz w:val="18"/>
          <w:szCs w:val="18"/>
          <w:lang w:eastAsia="ru-RU"/>
        </w:rPr>
        <w:br/>
        <w:t>В фигурные скобки заключены описания и операторы.</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В общем случае программа может содержать несколько функций. Каждая функция имеет список передаваемых в нее параметров, указанный в круглых скобках, и набор операций, заключенных в блок, ограниченный фигурными скобками.</w:t>
      </w:r>
    </w:p>
    <w:p w14:paraId="34AD18CB"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6F9D011B"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 xml:space="preserve">Основные типы данных. </w:t>
      </w:r>
    </w:p>
    <w:p w14:paraId="75404F15" w14:textId="77777777" w:rsidR="006B40B7" w:rsidRPr="006B40B7" w:rsidRDefault="006B40B7" w:rsidP="006B40B7">
      <w:pPr>
        <w:shd w:val="clear" w:color="auto" w:fill="FFFFFF"/>
        <w:spacing w:before="192" w:after="192" w:line="240" w:lineRule="auto"/>
        <w:rPr>
          <w:rFonts w:ascii="Arial" w:eastAsia="Times New Roman" w:hAnsi="Arial" w:cs="Arial"/>
          <w:color w:val="3F5263"/>
          <w:sz w:val="18"/>
          <w:szCs w:val="18"/>
          <w:lang w:eastAsia="ru-RU"/>
        </w:rPr>
      </w:pPr>
      <w:r w:rsidRPr="006B40B7">
        <w:rPr>
          <w:rFonts w:ascii="Arial" w:eastAsia="Times New Roman" w:hAnsi="Arial" w:cs="Arial"/>
          <w:color w:val="3F5263"/>
          <w:sz w:val="18"/>
          <w:szCs w:val="18"/>
          <w:lang w:eastAsia="ru-RU"/>
        </w:rPr>
        <w:t>В языке С++ </w:t>
      </w:r>
      <w:r w:rsidRPr="006B40B7">
        <w:rPr>
          <w:rFonts w:ascii="Arial" w:eastAsia="Times New Roman" w:hAnsi="Arial" w:cs="Arial"/>
          <w:i/>
          <w:iCs/>
          <w:color w:val="3F5263"/>
          <w:sz w:val="18"/>
          <w:szCs w:val="18"/>
          <w:lang w:eastAsia="ru-RU"/>
        </w:rPr>
        <w:t>все переменные</w:t>
      </w:r>
      <w:r w:rsidRPr="006B40B7">
        <w:rPr>
          <w:rFonts w:ascii="Arial" w:eastAsia="Times New Roman" w:hAnsi="Arial" w:cs="Arial"/>
          <w:color w:val="3F5263"/>
          <w:sz w:val="18"/>
          <w:szCs w:val="18"/>
          <w:lang w:eastAsia="ru-RU"/>
        </w:rPr>
        <w:t> имеют определенный тип данных. Например, переменная, имеющая целочисленный тип не может содержать ничего кроме целых чисел, а переменная с плавающей точкой — только дробные числа.</w:t>
      </w:r>
    </w:p>
    <w:p w14:paraId="3F26D695" w14:textId="77777777" w:rsidR="006B40B7" w:rsidRPr="006B40B7" w:rsidRDefault="006B40B7" w:rsidP="006B40B7">
      <w:pPr>
        <w:shd w:val="clear" w:color="auto" w:fill="FFFFFF"/>
        <w:spacing w:before="192" w:after="192" w:line="240" w:lineRule="auto"/>
        <w:rPr>
          <w:rFonts w:ascii="Arial" w:eastAsia="Times New Roman" w:hAnsi="Arial" w:cs="Arial"/>
          <w:color w:val="3F5263"/>
          <w:sz w:val="18"/>
          <w:szCs w:val="18"/>
          <w:lang w:eastAsia="ru-RU"/>
        </w:rPr>
      </w:pPr>
      <w:r w:rsidRPr="006B40B7">
        <w:rPr>
          <w:rFonts w:ascii="Arial" w:eastAsia="Times New Roman" w:hAnsi="Arial" w:cs="Arial"/>
          <w:b/>
          <w:bCs/>
          <w:color w:val="3F5263"/>
          <w:sz w:val="18"/>
          <w:szCs w:val="18"/>
          <w:lang w:eastAsia="ru-RU"/>
        </w:rPr>
        <w:t>Тип данных</w:t>
      </w:r>
      <w:r w:rsidRPr="006B40B7">
        <w:rPr>
          <w:rFonts w:ascii="Arial" w:eastAsia="Times New Roman" w:hAnsi="Arial" w:cs="Arial"/>
          <w:color w:val="3F5263"/>
          <w:sz w:val="18"/>
          <w:szCs w:val="18"/>
          <w:lang w:eastAsia="ru-RU"/>
        </w:rPr>
        <w:t> присваивается переменной при ее объявлении или инициализации. Ниже приведены основные типы данных языка C++, которые нам понадобятся.</w:t>
      </w:r>
    </w:p>
    <w:p w14:paraId="5002F901" w14:textId="77777777" w:rsidR="006B40B7" w:rsidRPr="006B40B7" w:rsidRDefault="006B40B7" w:rsidP="006B40B7">
      <w:pPr>
        <w:keepNext/>
        <w:shd w:val="clear" w:color="auto" w:fill="FFFFFF"/>
        <w:spacing w:before="240" w:after="60" w:line="276" w:lineRule="auto"/>
        <w:outlineLvl w:val="2"/>
        <w:rPr>
          <w:rFonts w:ascii="Arial" w:eastAsia="Times New Roman" w:hAnsi="Arial" w:cs="Arial"/>
          <w:b/>
          <w:bCs/>
          <w:color w:val="3F5263"/>
          <w:sz w:val="18"/>
          <w:szCs w:val="18"/>
        </w:rPr>
      </w:pPr>
      <w:r w:rsidRPr="006B40B7">
        <w:rPr>
          <w:rFonts w:ascii="Arial" w:eastAsia="Times New Roman" w:hAnsi="Arial" w:cs="Arial"/>
          <w:b/>
          <w:bCs/>
          <w:color w:val="3F5263"/>
          <w:sz w:val="18"/>
          <w:szCs w:val="18"/>
        </w:rPr>
        <w:t>Основные типы данных в C++</w:t>
      </w:r>
    </w:p>
    <w:p w14:paraId="1D178444" w14:textId="77777777" w:rsidR="006B40B7" w:rsidRPr="006B40B7" w:rsidRDefault="006B40B7" w:rsidP="006B40B7">
      <w:pPr>
        <w:numPr>
          <w:ilvl w:val="0"/>
          <w:numId w:val="33"/>
        </w:numPr>
        <w:shd w:val="clear" w:color="auto" w:fill="FFFFFF"/>
        <w:spacing w:before="100" w:beforeAutospacing="1" w:after="75" w:line="240" w:lineRule="auto"/>
        <w:ind w:left="-255"/>
        <w:rPr>
          <w:rFonts w:ascii="Arial" w:eastAsia="Calibri" w:hAnsi="Arial" w:cs="Arial"/>
          <w:color w:val="3F5263"/>
          <w:sz w:val="18"/>
          <w:szCs w:val="18"/>
        </w:rPr>
      </w:pPr>
      <w:proofErr w:type="spellStart"/>
      <w:r w:rsidRPr="006B40B7">
        <w:rPr>
          <w:rFonts w:ascii="Arial" w:eastAsia="Calibri" w:hAnsi="Arial" w:cs="Arial"/>
          <w:b/>
          <w:bCs/>
          <w:color w:val="3F5263"/>
          <w:sz w:val="18"/>
          <w:szCs w:val="18"/>
        </w:rPr>
        <w:t>int</w:t>
      </w:r>
      <w:proofErr w:type="spellEnd"/>
      <w:r w:rsidRPr="006B40B7">
        <w:rPr>
          <w:rFonts w:ascii="Arial" w:eastAsia="Calibri" w:hAnsi="Arial" w:cs="Arial"/>
          <w:color w:val="3F5263"/>
          <w:sz w:val="18"/>
          <w:szCs w:val="18"/>
        </w:rPr>
        <w:t> — целочисленный тип данных.</w:t>
      </w:r>
    </w:p>
    <w:p w14:paraId="2A39E392" w14:textId="77777777" w:rsidR="006B40B7" w:rsidRPr="006B40B7" w:rsidRDefault="006B40B7" w:rsidP="006B40B7">
      <w:pPr>
        <w:numPr>
          <w:ilvl w:val="0"/>
          <w:numId w:val="33"/>
        </w:numPr>
        <w:shd w:val="clear" w:color="auto" w:fill="FFFFFF"/>
        <w:spacing w:before="100" w:beforeAutospacing="1" w:after="75" w:line="240" w:lineRule="auto"/>
        <w:ind w:left="-255"/>
        <w:rPr>
          <w:rFonts w:ascii="Arial" w:eastAsia="Calibri" w:hAnsi="Arial" w:cs="Arial"/>
          <w:color w:val="3F5263"/>
          <w:sz w:val="18"/>
          <w:szCs w:val="18"/>
        </w:rPr>
      </w:pPr>
      <w:proofErr w:type="spellStart"/>
      <w:r w:rsidRPr="006B40B7">
        <w:rPr>
          <w:rFonts w:ascii="Arial" w:eastAsia="Calibri" w:hAnsi="Arial" w:cs="Arial"/>
          <w:b/>
          <w:bCs/>
          <w:color w:val="3F5263"/>
          <w:sz w:val="18"/>
          <w:szCs w:val="18"/>
        </w:rPr>
        <w:t>float</w:t>
      </w:r>
      <w:proofErr w:type="spellEnd"/>
      <w:r w:rsidRPr="006B40B7">
        <w:rPr>
          <w:rFonts w:ascii="Arial" w:eastAsia="Calibri" w:hAnsi="Arial" w:cs="Arial"/>
          <w:color w:val="3F5263"/>
          <w:sz w:val="18"/>
          <w:szCs w:val="18"/>
        </w:rPr>
        <w:t> — тип данных с плавающей запятой.</w:t>
      </w:r>
    </w:p>
    <w:p w14:paraId="09DC1ABB" w14:textId="77777777" w:rsidR="006B40B7" w:rsidRPr="006B40B7" w:rsidRDefault="006B40B7" w:rsidP="006B40B7">
      <w:pPr>
        <w:numPr>
          <w:ilvl w:val="0"/>
          <w:numId w:val="33"/>
        </w:numPr>
        <w:shd w:val="clear" w:color="auto" w:fill="FFFFFF"/>
        <w:spacing w:before="100" w:beforeAutospacing="1" w:after="75" w:line="240" w:lineRule="auto"/>
        <w:ind w:left="-255"/>
        <w:rPr>
          <w:rFonts w:ascii="Arial" w:eastAsia="Calibri" w:hAnsi="Arial" w:cs="Arial"/>
          <w:color w:val="3F5263"/>
          <w:sz w:val="18"/>
          <w:szCs w:val="18"/>
        </w:rPr>
      </w:pPr>
      <w:proofErr w:type="spellStart"/>
      <w:r w:rsidRPr="006B40B7">
        <w:rPr>
          <w:rFonts w:ascii="Arial" w:eastAsia="Calibri" w:hAnsi="Arial" w:cs="Arial"/>
          <w:b/>
          <w:bCs/>
          <w:color w:val="3F5263"/>
          <w:sz w:val="18"/>
          <w:szCs w:val="18"/>
        </w:rPr>
        <w:t>double</w:t>
      </w:r>
      <w:proofErr w:type="spellEnd"/>
      <w:r w:rsidRPr="006B40B7">
        <w:rPr>
          <w:rFonts w:ascii="Arial" w:eastAsia="Calibri" w:hAnsi="Arial" w:cs="Arial"/>
          <w:color w:val="3F5263"/>
          <w:sz w:val="18"/>
          <w:szCs w:val="18"/>
        </w:rPr>
        <w:t> — тип данных с плавающей запятой двойной точности.</w:t>
      </w:r>
    </w:p>
    <w:p w14:paraId="5BFA1E5F" w14:textId="77777777" w:rsidR="006B40B7" w:rsidRPr="006B40B7" w:rsidRDefault="006B40B7" w:rsidP="006B40B7">
      <w:pPr>
        <w:numPr>
          <w:ilvl w:val="0"/>
          <w:numId w:val="33"/>
        </w:numPr>
        <w:shd w:val="clear" w:color="auto" w:fill="FFFFFF"/>
        <w:spacing w:before="100" w:beforeAutospacing="1" w:after="75" w:line="240" w:lineRule="auto"/>
        <w:ind w:left="-255"/>
        <w:rPr>
          <w:rFonts w:ascii="Arial" w:eastAsia="Calibri" w:hAnsi="Arial" w:cs="Arial"/>
          <w:color w:val="3F5263"/>
          <w:sz w:val="18"/>
          <w:szCs w:val="18"/>
        </w:rPr>
      </w:pPr>
      <w:proofErr w:type="spellStart"/>
      <w:r w:rsidRPr="006B40B7">
        <w:rPr>
          <w:rFonts w:ascii="Arial" w:eastAsia="Calibri" w:hAnsi="Arial" w:cs="Arial"/>
          <w:b/>
          <w:bCs/>
          <w:color w:val="3F5263"/>
          <w:sz w:val="18"/>
          <w:szCs w:val="18"/>
        </w:rPr>
        <w:t>char</w:t>
      </w:r>
      <w:proofErr w:type="spellEnd"/>
      <w:r w:rsidRPr="006B40B7">
        <w:rPr>
          <w:rFonts w:ascii="Arial" w:eastAsia="Calibri" w:hAnsi="Arial" w:cs="Arial"/>
          <w:color w:val="3F5263"/>
          <w:sz w:val="18"/>
          <w:szCs w:val="18"/>
        </w:rPr>
        <w:t> — символьный тип данных.</w:t>
      </w:r>
    </w:p>
    <w:p w14:paraId="256C0352" w14:textId="77777777" w:rsidR="006B40B7" w:rsidRPr="006B40B7" w:rsidRDefault="006B40B7" w:rsidP="006B40B7">
      <w:pPr>
        <w:numPr>
          <w:ilvl w:val="0"/>
          <w:numId w:val="33"/>
        </w:numPr>
        <w:shd w:val="clear" w:color="auto" w:fill="FFFFFF"/>
        <w:spacing w:before="100" w:beforeAutospacing="1" w:after="0" w:line="240" w:lineRule="auto"/>
        <w:ind w:left="-255"/>
        <w:rPr>
          <w:rFonts w:ascii="Arial" w:eastAsia="Calibri" w:hAnsi="Arial" w:cs="Arial"/>
          <w:color w:val="3F5263"/>
          <w:sz w:val="18"/>
          <w:szCs w:val="18"/>
        </w:rPr>
      </w:pPr>
      <w:proofErr w:type="spellStart"/>
      <w:r w:rsidRPr="006B40B7">
        <w:rPr>
          <w:rFonts w:ascii="Arial" w:eastAsia="Calibri" w:hAnsi="Arial" w:cs="Arial"/>
          <w:b/>
          <w:bCs/>
          <w:color w:val="3F5263"/>
          <w:sz w:val="18"/>
          <w:szCs w:val="18"/>
        </w:rPr>
        <w:t>bool</w:t>
      </w:r>
      <w:proofErr w:type="spellEnd"/>
      <w:r w:rsidRPr="006B40B7">
        <w:rPr>
          <w:rFonts w:ascii="Arial" w:eastAsia="Calibri" w:hAnsi="Arial" w:cs="Arial"/>
          <w:color w:val="3F5263"/>
          <w:sz w:val="18"/>
          <w:szCs w:val="18"/>
        </w:rPr>
        <w:t> — логический тип данных.</w:t>
      </w:r>
    </w:p>
    <w:p w14:paraId="3BC82E57"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09A69960" w14:textId="42DE61C9" w:rsid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Целый тип. Внутреннее представление в языке Си. Переполнение.</w:t>
      </w:r>
    </w:p>
    <w:p w14:paraId="685A436B" w14:textId="5BE8C9CF" w:rsidR="006B40B7" w:rsidRPr="006B40B7" w:rsidRDefault="006B40B7" w:rsidP="006B40B7">
      <w:pPr>
        <w:spacing w:after="200" w:line="240" w:lineRule="auto"/>
        <w:ind w:left="180"/>
        <w:contextualSpacing/>
        <w:rPr>
          <w:rFonts w:ascii="Courier New" w:eastAsia="Calibri" w:hAnsi="Courier New" w:cs="Courier New"/>
          <w:sz w:val="24"/>
          <w:szCs w:val="24"/>
        </w:rPr>
      </w:pPr>
      <w:r>
        <w:rPr>
          <w:noProof/>
        </w:rPr>
        <w:lastRenderedPageBreak/>
        <w:drawing>
          <wp:inline distT="0" distB="0" distL="0" distR="0" wp14:anchorId="0C92FF8A" wp14:editId="38988D5A">
            <wp:extent cx="4072443" cy="2854519"/>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93" t="21646" r="33333" b="23308"/>
                    <a:stretch/>
                  </pic:blipFill>
                  <pic:spPr bwMode="auto">
                    <a:xfrm>
                      <a:off x="0" y="0"/>
                      <a:ext cx="4077624" cy="2858150"/>
                    </a:xfrm>
                    <a:prstGeom prst="rect">
                      <a:avLst/>
                    </a:prstGeom>
                    <a:ln>
                      <a:noFill/>
                    </a:ln>
                    <a:extLst>
                      <a:ext uri="{53640926-AAD7-44D8-BBD7-CCE9431645EC}">
                        <a14:shadowObscured xmlns:a14="http://schemas.microsoft.com/office/drawing/2010/main"/>
                      </a:ext>
                    </a:extLst>
                  </pic:spPr>
                </pic:pic>
              </a:graphicData>
            </a:graphic>
          </wp:inline>
        </w:drawing>
      </w:r>
    </w:p>
    <w:p w14:paraId="57569C37"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30B3C77E" w14:textId="3FCB281A" w:rsid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Типы с плавающей (фиксированной) точкой. Внутреннее представление в языке Си.</w:t>
      </w:r>
    </w:p>
    <w:p w14:paraId="6FCE543F" w14:textId="5CCF6609" w:rsidR="001A31C6" w:rsidRPr="006B40B7" w:rsidRDefault="001A31C6" w:rsidP="001A31C6">
      <w:pPr>
        <w:spacing w:after="200" w:line="240" w:lineRule="auto"/>
        <w:ind w:left="180"/>
        <w:contextualSpacing/>
        <w:rPr>
          <w:rFonts w:ascii="Courier New" w:eastAsia="Calibri" w:hAnsi="Courier New" w:cs="Courier New"/>
          <w:sz w:val="24"/>
          <w:szCs w:val="24"/>
        </w:rPr>
      </w:pPr>
      <w:r w:rsidRPr="001A31C6">
        <w:rPr>
          <w:noProof/>
        </w:rPr>
        <w:drawing>
          <wp:inline distT="0" distB="0" distL="0" distR="0" wp14:anchorId="1B8A4109" wp14:editId="4CF03AB8">
            <wp:extent cx="3792772" cy="360517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609" t="12781" r="33101" b="12376"/>
                    <a:stretch/>
                  </pic:blipFill>
                  <pic:spPr bwMode="auto">
                    <a:xfrm>
                      <a:off x="0" y="0"/>
                      <a:ext cx="3795732" cy="3607987"/>
                    </a:xfrm>
                    <a:prstGeom prst="rect">
                      <a:avLst/>
                    </a:prstGeom>
                    <a:ln>
                      <a:noFill/>
                    </a:ln>
                    <a:extLst>
                      <a:ext uri="{53640926-AAD7-44D8-BBD7-CCE9431645EC}">
                        <a14:shadowObscured xmlns:a14="http://schemas.microsoft.com/office/drawing/2010/main"/>
                      </a:ext>
                    </a:extLst>
                  </pic:spPr>
                </pic:pic>
              </a:graphicData>
            </a:graphic>
          </wp:inline>
        </w:drawing>
      </w:r>
    </w:p>
    <w:p w14:paraId="7BF8FA9F"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Объявление объектов.</w:t>
      </w:r>
    </w:p>
    <w:p w14:paraId="19B39B67" w14:textId="77777777" w:rsidR="006B40B7" w:rsidRPr="006B40B7" w:rsidRDefault="006B40B7" w:rsidP="006B40B7">
      <w:pPr>
        <w:shd w:val="clear" w:color="auto" w:fill="FFFFFF"/>
        <w:spacing w:before="192" w:after="192" w:line="240" w:lineRule="auto"/>
        <w:rPr>
          <w:rFonts w:ascii="Arial" w:eastAsia="Times New Roman" w:hAnsi="Arial" w:cs="Arial"/>
          <w:color w:val="3F5263"/>
          <w:sz w:val="18"/>
          <w:szCs w:val="18"/>
          <w:lang w:eastAsia="ru-RU"/>
        </w:rPr>
      </w:pPr>
      <w:r w:rsidRPr="006B40B7">
        <w:rPr>
          <w:rFonts w:ascii="Arial" w:eastAsia="Times New Roman" w:hAnsi="Arial" w:cs="Arial"/>
          <w:color w:val="3F5263"/>
          <w:sz w:val="18"/>
          <w:szCs w:val="18"/>
          <w:lang w:eastAsia="ru-RU"/>
        </w:rPr>
        <w:t xml:space="preserve">Объявление переменной в C++ происходит таким образом: сначала указывается тип данных для этой </w:t>
      </w:r>
      <w:proofErr w:type="gramStart"/>
      <w:r w:rsidRPr="006B40B7">
        <w:rPr>
          <w:rFonts w:ascii="Arial" w:eastAsia="Times New Roman" w:hAnsi="Arial" w:cs="Arial"/>
          <w:color w:val="3F5263"/>
          <w:sz w:val="18"/>
          <w:szCs w:val="18"/>
          <w:lang w:eastAsia="ru-RU"/>
        </w:rPr>
        <w:t>переменной</w:t>
      </w:r>
      <w:proofErr w:type="gramEnd"/>
      <w:r w:rsidRPr="006B40B7">
        <w:rPr>
          <w:rFonts w:ascii="Arial" w:eastAsia="Times New Roman" w:hAnsi="Arial" w:cs="Arial"/>
          <w:color w:val="3F5263"/>
          <w:sz w:val="18"/>
          <w:szCs w:val="18"/>
          <w:lang w:eastAsia="ru-RU"/>
        </w:rPr>
        <w:t xml:space="preserve"> а затем название этой переменной.</w:t>
      </w:r>
    </w:p>
    <w:p w14:paraId="1A5D78CA" w14:textId="77777777" w:rsidR="006B40B7" w:rsidRPr="006B40B7" w:rsidRDefault="006B40B7" w:rsidP="006B40B7">
      <w:pPr>
        <w:keepNext/>
        <w:shd w:val="clear" w:color="auto" w:fill="FFFFFF"/>
        <w:spacing w:before="240" w:after="60" w:line="276" w:lineRule="auto"/>
        <w:outlineLvl w:val="2"/>
        <w:rPr>
          <w:rFonts w:ascii="Arial" w:eastAsia="Times New Roman" w:hAnsi="Arial" w:cs="Arial"/>
          <w:b/>
          <w:bCs/>
          <w:color w:val="3F5263"/>
          <w:sz w:val="18"/>
          <w:szCs w:val="18"/>
        </w:rPr>
      </w:pPr>
      <w:r w:rsidRPr="006B40B7">
        <w:rPr>
          <w:rFonts w:ascii="Arial" w:eastAsia="Times New Roman" w:hAnsi="Arial" w:cs="Arial"/>
          <w:b/>
          <w:bCs/>
          <w:color w:val="3F5263"/>
          <w:sz w:val="18"/>
          <w:szCs w:val="18"/>
        </w:rPr>
        <w:t>Пример объявления переменных</w:t>
      </w:r>
    </w:p>
    <w:p w14:paraId="0EEFA3F8"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F5263"/>
          <w:sz w:val="18"/>
          <w:szCs w:val="18"/>
          <w:shd w:val="clear" w:color="auto" w:fill="F8F8F8"/>
          <w:lang w:eastAsia="ru-RU"/>
        </w:rPr>
      </w:pPr>
      <w:proofErr w:type="spellStart"/>
      <w:r w:rsidRPr="006B40B7">
        <w:rPr>
          <w:rFonts w:ascii="Consolas" w:eastAsia="Times New Roman" w:hAnsi="Consolas" w:cs="Consolas"/>
          <w:b/>
          <w:bCs/>
          <w:color w:val="333333"/>
          <w:sz w:val="18"/>
          <w:szCs w:val="18"/>
          <w:shd w:val="clear" w:color="auto" w:fill="F8F8F8"/>
          <w:lang w:eastAsia="ru-RU"/>
        </w:rPr>
        <w:t>int</w:t>
      </w:r>
      <w:proofErr w:type="spellEnd"/>
      <w:r w:rsidRPr="006B40B7">
        <w:rPr>
          <w:rFonts w:ascii="Consolas" w:eastAsia="Times New Roman" w:hAnsi="Consolas" w:cs="Consolas"/>
          <w:color w:val="3F5263"/>
          <w:sz w:val="18"/>
          <w:szCs w:val="18"/>
          <w:shd w:val="clear" w:color="auto" w:fill="F8F8F8"/>
          <w:lang w:eastAsia="ru-RU"/>
        </w:rPr>
        <w:t xml:space="preserve"> a; </w:t>
      </w:r>
      <w:r w:rsidRPr="006B40B7">
        <w:rPr>
          <w:rFonts w:ascii="Consolas" w:eastAsia="Times New Roman" w:hAnsi="Consolas" w:cs="Consolas"/>
          <w:i/>
          <w:iCs/>
          <w:color w:val="999988"/>
          <w:sz w:val="18"/>
          <w:szCs w:val="18"/>
          <w:shd w:val="clear" w:color="auto" w:fill="F8F8F8"/>
          <w:lang w:eastAsia="ru-RU"/>
        </w:rPr>
        <w:t xml:space="preserve">// объявление переменной a целого типа. </w:t>
      </w:r>
    </w:p>
    <w:p w14:paraId="1A72189E"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F5263"/>
          <w:sz w:val="18"/>
          <w:szCs w:val="18"/>
          <w:shd w:val="clear" w:color="auto" w:fill="F8F8F8"/>
          <w:lang w:eastAsia="ru-RU"/>
        </w:rPr>
      </w:pPr>
      <w:proofErr w:type="spellStart"/>
      <w:r w:rsidRPr="006B40B7">
        <w:rPr>
          <w:rFonts w:ascii="Consolas" w:eastAsia="Times New Roman" w:hAnsi="Consolas" w:cs="Consolas"/>
          <w:b/>
          <w:bCs/>
          <w:color w:val="333333"/>
          <w:sz w:val="18"/>
          <w:szCs w:val="18"/>
          <w:shd w:val="clear" w:color="auto" w:fill="F8F8F8"/>
          <w:lang w:eastAsia="ru-RU"/>
        </w:rPr>
        <w:t>float</w:t>
      </w:r>
      <w:proofErr w:type="spellEnd"/>
      <w:r w:rsidRPr="006B40B7">
        <w:rPr>
          <w:rFonts w:ascii="Consolas" w:eastAsia="Times New Roman" w:hAnsi="Consolas" w:cs="Consolas"/>
          <w:color w:val="3F5263"/>
          <w:sz w:val="18"/>
          <w:szCs w:val="18"/>
          <w:shd w:val="clear" w:color="auto" w:fill="F8F8F8"/>
          <w:lang w:eastAsia="ru-RU"/>
        </w:rPr>
        <w:t xml:space="preserve"> b; </w:t>
      </w:r>
      <w:r w:rsidRPr="006B40B7">
        <w:rPr>
          <w:rFonts w:ascii="Consolas" w:eastAsia="Times New Roman" w:hAnsi="Consolas" w:cs="Consolas"/>
          <w:i/>
          <w:iCs/>
          <w:color w:val="999988"/>
          <w:sz w:val="18"/>
          <w:szCs w:val="18"/>
          <w:shd w:val="clear" w:color="auto" w:fill="F8F8F8"/>
          <w:lang w:eastAsia="ru-RU"/>
        </w:rPr>
        <w:t xml:space="preserve">// объявление переменной b типа данных с плавающей запятой. </w:t>
      </w:r>
    </w:p>
    <w:p w14:paraId="26272FBB"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F5263"/>
          <w:sz w:val="18"/>
          <w:szCs w:val="18"/>
          <w:shd w:val="clear" w:color="auto" w:fill="F8F8F8"/>
          <w:lang w:eastAsia="ru-RU"/>
        </w:rPr>
      </w:pPr>
      <w:proofErr w:type="spellStart"/>
      <w:r w:rsidRPr="006B40B7">
        <w:rPr>
          <w:rFonts w:ascii="Consolas" w:eastAsia="Times New Roman" w:hAnsi="Consolas" w:cs="Consolas"/>
          <w:b/>
          <w:bCs/>
          <w:color w:val="333333"/>
          <w:sz w:val="18"/>
          <w:szCs w:val="18"/>
          <w:shd w:val="clear" w:color="auto" w:fill="F8F8F8"/>
          <w:lang w:eastAsia="ru-RU"/>
        </w:rPr>
        <w:t>double</w:t>
      </w:r>
      <w:proofErr w:type="spellEnd"/>
      <w:r w:rsidRPr="006B40B7">
        <w:rPr>
          <w:rFonts w:ascii="Consolas" w:eastAsia="Times New Roman" w:hAnsi="Consolas" w:cs="Consolas"/>
          <w:color w:val="3F5263"/>
          <w:sz w:val="18"/>
          <w:szCs w:val="18"/>
          <w:shd w:val="clear" w:color="auto" w:fill="F8F8F8"/>
          <w:lang w:eastAsia="ru-RU"/>
        </w:rPr>
        <w:t xml:space="preserve"> c = </w:t>
      </w:r>
      <w:r w:rsidRPr="006B40B7">
        <w:rPr>
          <w:rFonts w:ascii="Consolas" w:eastAsia="Times New Roman" w:hAnsi="Consolas" w:cs="Consolas"/>
          <w:color w:val="008080"/>
          <w:sz w:val="18"/>
          <w:szCs w:val="18"/>
          <w:shd w:val="clear" w:color="auto" w:fill="F8F8F8"/>
          <w:lang w:eastAsia="ru-RU"/>
        </w:rPr>
        <w:t>14.2</w:t>
      </w:r>
      <w:r w:rsidRPr="006B40B7">
        <w:rPr>
          <w:rFonts w:ascii="Consolas" w:eastAsia="Times New Roman" w:hAnsi="Consolas" w:cs="Consolas"/>
          <w:color w:val="3F5263"/>
          <w:sz w:val="18"/>
          <w:szCs w:val="18"/>
          <w:shd w:val="clear" w:color="auto" w:fill="F8F8F8"/>
          <w:lang w:eastAsia="ru-RU"/>
        </w:rPr>
        <w:t xml:space="preserve">; </w:t>
      </w:r>
      <w:r w:rsidRPr="006B40B7">
        <w:rPr>
          <w:rFonts w:ascii="Consolas" w:eastAsia="Times New Roman" w:hAnsi="Consolas" w:cs="Consolas"/>
          <w:i/>
          <w:iCs/>
          <w:color w:val="999988"/>
          <w:sz w:val="18"/>
          <w:szCs w:val="18"/>
          <w:shd w:val="clear" w:color="auto" w:fill="F8F8F8"/>
          <w:lang w:eastAsia="ru-RU"/>
        </w:rPr>
        <w:t xml:space="preserve">// инициализация переменной типа </w:t>
      </w:r>
      <w:proofErr w:type="spellStart"/>
      <w:r w:rsidRPr="006B40B7">
        <w:rPr>
          <w:rFonts w:ascii="Consolas" w:eastAsia="Times New Roman" w:hAnsi="Consolas" w:cs="Consolas"/>
          <w:i/>
          <w:iCs/>
          <w:color w:val="999988"/>
          <w:sz w:val="18"/>
          <w:szCs w:val="18"/>
          <w:shd w:val="clear" w:color="auto" w:fill="F8F8F8"/>
          <w:lang w:eastAsia="ru-RU"/>
        </w:rPr>
        <w:t>double</w:t>
      </w:r>
      <w:proofErr w:type="spellEnd"/>
      <w:r w:rsidRPr="006B40B7">
        <w:rPr>
          <w:rFonts w:ascii="Consolas" w:eastAsia="Times New Roman" w:hAnsi="Consolas" w:cs="Consolas"/>
          <w:i/>
          <w:iCs/>
          <w:color w:val="999988"/>
          <w:sz w:val="18"/>
          <w:szCs w:val="18"/>
          <w:shd w:val="clear" w:color="auto" w:fill="F8F8F8"/>
          <w:lang w:eastAsia="ru-RU"/>
        </w:rPr>
        <w:t xml:space="preserve">. </w:t>
      </w:r>
    </w:p>
    <w:p w14:paraId="485ED39A"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F5263"/>
          <w:sz w:val="18"/>
          <w:szCs w:val="18"/>
          <w:shd w:val="clear" w:color="auto" w:fill="F8F8F8"/>
          <w:lang w:eastAsia="ru-RU"/>
        </w:rPr>
      </w:pPr>
      <w:proofErr w:type="spellStart"/>
      <w:r w:rsidRPr="006B40B7">
        <w:rPr>
          <w:rFonts w:ascii="Consolas" w:eastAsia="Times New Roman" w:hAnsi="Consolas" w:cs="Consolas"/>
          <w:b/>
          <w:bCs/>
          <w:color w:val="333333"/>
          <w:sz w:val="18"/>
          <w:szCs w:val="18"/>
          <w:shd w:val="clear" w:color="auto" w:fill="F8F8F8"/>
          <w:lang w:eastAsia="ru-RU"/>
        </w:rPr>
        <w:t>char</w:t>
      </w:r>
      <w:proofErr w:type="spellEnd"/>
      <w:r w:rsidRPr="006B40B7">
        <w:rPr>
          <w:rFonts w:ascii="Consolas" w:eastAsia="Times New Roman" w:hAnsi="Consolas" w:cs="Consolas"/>
          <w:color w:val="3F5263"/>
          <w:sz w:val="18"/>
          <w:szCs w:val="18"/>
          <w:shd w:val="clear" w:color="auto" w:fill="F8F8F8"/>
          <w:lang w:eastAsia="ru-RU"/>
        </w:rPr>
        <w:t xml:space="preserve"> d = </w:t>
      </w:r>
      <w:r w:rsidRPr="006B40B7">
        <w:rPr>
          <w:rFonts w:ascii="Consolas" w:eastAsia="Times New Roman" w:hAnsi="Consolas" w:cs="Consolas"/>
          <w:color w:val="DD1144"/>
          <w:sz w:val="18"/>
          <w:szCs w:val="18"/>
          <w:shd w:val="clear" w:color="auto" w:fill="F8F8F8"/>
          <w:lang w:eastAsia="ru-RU"/>
        </w:rPr>
        <w:t>'s'</w:t>
      </w:r>
      <w:r w:rsidRPr="006B40B7">
        <w:rPr>
          <w:rFonts w:ascii="Consolas" w:eastAsia="Times New Roman" w:hAnsi="Consolas" w:cs="Consolas"/>
          <w:color w:val="3F5263"/>
          <w:sz w:val="18"/>
          <w:szCs w:val="18"/>
          <w:shd w:val="clear" w:color="auto" w:fill="F8F8F8"/>
          <w:lang w:eastAsia="ru-RU"/>
        </w:rPr>
        <w:t xml:space="preserve">; </w:t>
      </w:r>
      <w:r w:rsidRPr="006B40B7">
        <w:rPr>
          <w:rFonts w:ascii="Consolas" w:eastAsia="Times New Roman" w:hAnsi="Consolas" w:cs="Consolas"/>
          <w:i/>
          <w:iCs/>
          <w:color w:val="999988"/>
          <w:sz w:val="18"/>
          <w:szCs w:val="18"/>
          <w:shd w:val="clear" w:color="auto" w:fill="F8F8F8"/>
          <w:lang w:eastAsia="ru-RU"/>
        </w:rPr>
        <w:t xml:space="preserve">// инициализация переменной типа </w:t>
      </w:r>
      <w:proofErr w:type="spellStart"/>
      <w:r w:rsidRPr="006B40B7">
        <w:rPr>
          <w:rFonts w:ascii="Consolas" w:eastAsia="Times New Roman" w:hAnsi="Consolas" w:cs="Consolas"/>
          <w:i/>
          <w:iCs/>
          <w:color w:val="999988"/>
          <w:sz w:val="18"/>
          <w:szCs w:val="18"/>
          <w:shd w:val="clear" w:color="auto" w:fill="F8F8F8"/>
          <w:lang w:eastAsia="ru-RU"/>
        </w:rPr>
        <w:t>char</w:t>
      </w:r>
      <w:proofErr w:type="spellEnd"/>
      <w:r w:rsidRPr="006B40B7">
        <w:rPr>
          <w:rFonts w:ascii="Consolas" w:eastAsia="Times New Roman" w:hAnsi="Consolas" w:cs="Consolas"/>
          <w:i/>
          <w:iCs/>
          <w:color w:val="999988"/>
          <w:sz w:val="18"/>
          <w:szCs w:val="18"/>
          <w:shd w:val="clear" w:color="auto" w:fill="F8F8F8"/>
          <w:lang w:eastAsia="ru-RU"/>
        </w:rPr>
        <w:t xml:space="preserve">. </w:t>
      </w:r>
    </w:p>
    <w:p w14:paraId="78E89D66"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F5263"/>
          <w:sz w:val="18"/>
          <w:szCs w:val="18"/>
          <w:shd w:val="clear" w:color="auto" w:fill="F8F8F8"/>
          <w:lang w:eastAsia="ru-RU"/>
        </w:rPr>
      </w:pPr>
      <w:proofErr w:type="spellStart"/>
      <w:r w:rsidRPr="006B40B7">
        <w:rPr>
          <w:rFonts w:ascii="Consolas" w:eastAsia="Times New Roman" w:hAnsi="Consolas" w:cs="Consolas"/>
          <w:b/>
          <w:bCs/>
          <w:color w:val="333333"/>
          <w:sz w:val="18"/>
          <w:szCs w:val="18"/>
          <w:shd w:val="clear" w:color="auto" w:fill="F8F8F8"/>
          <w:lang w:eastAsia="ru-RU"/>
        </w:rPr>
        <w:t>bool</w:t>
      </w:r>
      <w:proofErr w:type="spellEnd"/>
      <w:r w:rsidRPr="006B40B7">
        <w:rPr>
          <w:rFonts w:ascii="Consolas" w:eastAsia="Times New Roman" w:hAnsi="Consolas" w:cs="Consolas"/>
          <w:color w:val="3F5263"/>
          <w:sz w:val="18"/>
          <w:szCs w:val="18"/>
          <w:shd w:val="clear" w:color="auto" w:fill="F8F8F8"/>
          <w:lang w:eastAsia="ru-RU"/>
        </w:rPr>
        <w:t xml:space="preserve"> k = </w:t>
      </w:r>
      <w:proofErr w:type="spellStart"/>
      <w:r w:rsidRPr="006B40B7">
        <w:rPr>
          <w:rFonts w:ascii="Consolas" w:eastAsia="Times New Roman" w:hAnsi="Consolas" w:cs="Consolas"/>
          <w:color w:val="3F5263"/>
          <w:sz w:val="18"/>
          <w:szCs w:val="18"/>
          <w:shd w:val="clear" w:color="auto" w:fill="F8F8F8"/>
          <w:lang w:eastAsia="ru-RU"/>
        </w:rPr>
        <w:t>true</w:t>
      </w:r>
      <w:proofErr w:type="spellEnd"/>
      <w:r w:rsidRPr="006B40B7">
        <w:rPr>
          <w:rFonts w:ascii="Consolas" w:eastAsia="Times New Roman" w:hAnsi="Consolas" w:cs="Consolas"/>
          <w:color w:val="3F5263"/>
          <w:sz w:val="18"/>
          <w:szCs w:val="18"/>
          <w:shd w:val="clear" w:color="auto" w:fill="F8F8F8"/>
          <w:lang w:eastAsia="ru-RU"/>
        </w:rPr>
        <w:t xml:space="preserve">; </w:t>
      </w:r>
      <w:r w:rsidRPr="006B40B7">
        <w:rPr>
          <w:rFonts w:ascii="Consolas" w:eastAsia="Times New Roman" w:hAnsi="Consolas" w:cs="Consolas"/>
          <w:i/>
          <w:iCs/>
          <w:color w:val="999988"/>
          <w:sz w:val="18"/>
          <w:szCs w:val="18"/>
          <w:shd w:val="clear" w:color="auto" w:fill="F8F8F8"/>
          <w:lang w:eastAsia="ru-RU"/>
        </w:rPr>
        <w:t>// инициализация логической переменной k.</w:t>
      </w:r>
    </w:p>
    <w:p w14:paraId="0EEB45D2" w14:textId="77777777" w:rsidR="006B40B7" w:rsidRPr="006B40B7" w:rsidRDefault="006B40B7" w:rsidP="006B40B7">
      <w:pPr>
        <w:numPr>
          <w:ilvl w:val="0"/>
          <w:numId w:val="34"/>
        </w:numPr>
        <w:shd w:val="clear" w:color="auto" w:fill="FFFFFF"/>
        <w:spacing w:before="192" w:after="192" w:line="240" w:lineRule="auto"/>
        <w:ind w:left="-255"/>
        <w:rPr>
          <w:rFonts w:ascii="Arial" w:eastAsia="Times New Roman" w:hAnsi="Arial" w:cs="Arial"/>
          <w:color w:val="3F5263"/>
          <w:sz w:val="18"/>
          <w:szCs w:val="18"/>
          <w:lang w:eastAsia="ru-RU"/>
        </w:rPr>
      </w:pPr>
      <w:r w:rsidRPr="006B40B7">
        <w:rPr>
          <w:rFonts w:ascii="Arial" w:eastAsia="Times New Roman" w:hAnsi="Arial" w:cs="Arial"/>
          <w:color w:val="3F5263"/>
          <w:sz w:val="18"/>
          <w:szCs w:val="18"/>
          <w:lang w:eastAsia="ru-RU"/>
        </w:rPr>
        <w:t>Заметьте, что в C++ </w:t>
      </w:r>
      <w:r w:rsidRPr="006B40B7">
        <w:rPr>
          <w:rFonts w:ascii="Arial" w:eastAsia="Times New Roman" w:hAnsi="Arial" w:cs="Arial"/>
          <w:b/>
          <w:bCs/>
          <w:color w:val="3F5263"/>
          <w:sz w:val="18"/>
          <w:szCs w:val="18"/>
          <w:lang w:eastAsia="ru-RU"/>
        </w:rPr>
        <w:t>оператор присваивания</w:t>
      </w:r>
      <w:r w:rsidRPr="006B40B7">
        <w:rPr>
          <w:rFonts w:ascii="Arial" w:eastAsia="Times New Roman" w:hAnsi="Arial" w:cs="Arial"/>
          <w:color w:val="3F5263"/>
          <w:sz w:val="18"/>
          <w:szCs w:val="18"/>
          <w:lang w:eastAsia="ru-RU"/>
        </w:rPr>
        <w:t> </w:t>
      </w:r>
      <w:r w:rsidRPr="006B40B7">
        <w:rPr>
          <w:rFonts w:ascii="Consolas" w:eastAsia="Times New Roman" w:hAnsi="Consolas" w:cs="Consolas"/>
          <w:b/>
          <w:bCs/>
          <w:color w:val="972300"/>
          <w:sz w:val="18"/>
          <w:szCs w:val="18"/>
          <w:lang w:eastAsia="ru-RU"/>
        </w:rPr>
        <w:t>(=)</w:t>
      </w:r>
      <w:r w:rsidRPr="006B40B7">
        <w:rPr>
          <w:rFonts w:ascii="Arial" w:eastAsia="Times New Roman" w:hAnsi="Arial" w:cs="Arial"/>
          <w:color w:val="3F5263"/>
          <w:sz w:val="18"/>
          <w:szCs w:val="18"/>
          <w:lang w:eastAsia="ru-RU"/>
        </w:rPr>
        <w:t> — не является знаком равенства и не может использоваться для сравнения значений. Оператор равенства записывается как «двойное равно» — </w:t>
      </w:r>
      <w:r w:rsidRPr="006B40B7">
        <w:rPr>
          <w:rFonts w:ascii="Consolas" w:eastAsia="Times New Roman" w:hAnsi="Consolas" w:cs="Consolas"/>
          <w:color w:val="972300"/>
          <w:sz w:val="18"/>
          <w:szCs w:val="18"/>
          <w:lang w:eastAsia="ru-RU"/>
        </w:rPr>
        <w:t>==</w:t>
      </w:r>
      <w:r w:rsidRPr="006B40B7">
        <w:rPr>
          <w:rFonts w:ascii="Arial" w:eastAsia="Times New Roman" w:hAnsi="Arial" w:cs="Arial"/>
          <w:color w:val="3F5263"/>
          <w:sz w:val="18"/>
          <w:szCs w:val="18"/>
          <w:lang w:eastAsia="ru-RU"/>
        </w:rPr>
        <w:t>.</w:t>
      </w:r>
    </w:p>
    <w:p w14:paraId="72E25530"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6FEB12B6"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Преобразование типов. Приведение типов.</w:t>
      </w:r>
    </w:p>
    <w:p w14:paraId="2839CF1F" w14:textId="77777777" w:rsidR="006B40B7" w:rsidRPr="006B40B7" w:rsidRDefault="006B40B7" w:rsidP="006B40B7">
      <w:p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lastRenderedPageBreak/>
        <w:t>Рассмотрим, какие преобразования применяет компилятор при арифметических операциях:</w:t>
      </w:r>
    </w:p>
    <w:p w14:paraId="4CCBAD9B" w14:textId="77777777" w:rsidR="006B40B7" w:rsidRPr="006B40B7" w:rsidRDefault="006B40B7" w:rsidP="006B40B7">
      <w:pPr>
        <w:numPr>
          <w:ilvl w:val="0"/>
          <w:numId w:val="35"/>
        </w:num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Если один из операндов имеет тип </w:t>
      </w:r>
      <w:proofErr w:type="spellStart"/>
      <w:r w:rsidRPr="006B40B7">
        <w:rPr>
          <w:rFonts w:ascii="Verdana" w:eastAsia="Times New Roman" w:hAnsi="Verdana" w:cs="Times New Roman"/>
          <w:b/>
          <w:bCs/>
          <w:color w:val="000000"/>
          <w:sz w:val="18"/>
          <w:szCs w:val="18"/>
          <w:lang w:eastAsia="ru-RU"/>
        </w:rPr>
        <w:t>long</w:t>
      </w:r>
      <w:proofErr w:type="spellEnd"/>
      <w:r w:rsidRPr="006B40B7">
        <w:rPr>
          <w:rFonts w:ascii="Verdana" w:eastAsia="Times New Roman" w:hAnsi="Verdana" w:cs="Times New Roman"/>
          <w:b/>
          <w:bCs/>
          <w:color w:val="000000"/>
          <w:sz w:val="18"/>
          <w:szCs w:val="18"/>
          <w:lang w:eastAsia="ru-RU"/>
        </w:rPr>
        <w:t xml:space="preserve"> </w:t>
      </w:r>
      <w:proofErr w:type="spellStart"/>
      <w:r w:rsidRPr="006B40B7">
        <w:rPr>
          <w:rFonts w:ascii="Verdana" w:eastAsia="Times New Roman" w:hAnsi="Verdana" w:cs="Times New Roman"/>
          <w:b/>
          <w:bCs/>
          <w:color w:val="000000"/>
          <w:sz w:val="18"/>
          <w:szCs w:val="18"/>
          <w:lang w:eastAsia="ru-RU"/>
        </w:rPr>
        <w:t>double</w:t>
      </w:r>
      <w:proofErr w:type="spellEnd"/>
      <w:r w:rsidRPr="006B40B7">
        <w:rPr>
          <w:rFonts w:ascii="Verdana" w:eastAsia="Times New Roman" w:hAnsi="Verdana" w:cs="Times New Roman"/>
          <w:color w:val="000000"/>
          <w:sz w:val="18"/>
          <w:szCs w:val="18"/>
          <w:lang w:eastAsia="ru-RU"/>
        </w:rPr>
        <w:t>, то второй операнд тоже будет преобразован в тип </w:t>
      </w:r>
      <w:proofErr w:type="spellStart"/>
      <w:r w:rsidRPr="006B40B7">
        <w:rPr>
          <w:rFonts w:ascii="Verdana" w:eastAsia="Times New Roman" w:hAnsi="Verdana" w:cs="Times New Roman"/>
          <w:b/>
          <w:bCs/>
          <w:color w:val="000000"/>
          <w:sz w:val="18"/>
          <w:szCs w:val="18"/>
          <w:lang w:eastAsia="ru-RU"/>
        </w:rPr>
        <w:t>long</w:t>
      </w:r>
      <w:proofErr w:type="spellEnd"/>
      <w:r w:rsidRPr="006B40B7">
        <w:rPr>
          <w:rFonts w:ascii="Verdana" w:eastAsia="Times New Roman" w:hAnsi="Verdana" w:cs="Times New Roman"/>
          <w:b/>
          <w:bCs/>
          <w:color w:val="000000"/>
          <w:sz w:val="18"/>
          <w:szCs w:val="18"/>
          <w:lang w:eastAsia="ru-RU"/>
        </w:rPr>
        <w:t xml:space="preserve"> </w:t>
      </w:r>
      <w:proofErr w:type="spellStart"/>
      <w:r w:rsidRPr="006B40B7">
        <w:rPr>
          <w:rFonts w:ascii="Verdana" w:eastAsia="Times New Roman" w:hAnsi="Verdana" w:cs="Times New Roman"/>
          <w:b/>
          <w:bCs/>
          <w:color w:val="000000"/>
          <w:sz w:val="18"/>
          <w:szCs w:val="18"/>
          <w:lang w:eastAsia="ru-RU"/>
        </w:rPr>
        <w:t>double</w:t>
      </w:r>
      <w:proofErr w:type="spellEnd"/>
    </w:p>
    <w:p w14:paraId="3CCFE8E1" w14:textId="77777777" w:rsidR="006B40B7" w:rsidRPr="006B40B7" w:rsidRDefault="006B40B7" w:rsidP="006B40B7">
      <w:pPr>
        <w:numPr>
          <w:ilvl w:val="0"/>
          <w:numId w:val="35"/>
        </w:num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Если предыдущий пункт не выполняется и если один из операндов имеет тип </w:t>
      </w:r>
      <w:proofErr w:type="spellStart"/>
      <w:r w:rsidRPr="006B40B7">
        <w:rPr>
          <w:rFonts w:ascii="Verdana" w:eastAsia="Times New Roman" w:hAnsi="Verdana" w:cs="Times New Roman"/>
          <w:b/>
          <w:bCs/>
          <w:color w:val="000000"/>
          <w:sz w:val="18"/>
          <w:szCs w:val="18"/>
          <w:lang w:eastAsia="ru-RU"/>
        </w:rPr>
        <w:t>double</w:t>
      </w:r>
      <w:proofErr w:type="spellEnd"/>
      <w:r w:rsidRPr="006B40B7">
        <w:rPr>
          <w:rFonts w:ascii="Verdana" w:eastAsia="Times New Roman" w:hAnsi="Verdana" w:cs="Times New Roman"/>
          <w:color w:val="000000"/>
          <w:sz w:val="18"/>
          <w:szCs w:val="18"/>
          <w:lang w:eastAsia="ru-RU"/>
        </w:rPr>
        <w:t>, то второй операнд тоже будет преобразован к типу </w:t>
      </w:r>
      <w:proofErr w:type="spellStart"/>
      <w:r w:rsidRPr="006B40B7">
        <w:rPr>
          <w:rFonts w:ascii="Verdana" w:eastAsia="Times New Roman" w:hAnsi="Verdana" w:cs="Times New Roman"/>
          <w:b/>
          <w:bCs/>
          <w:color w:val="000000"/>
          <w:sz w:val="18"/>
          <w:szCs w:val="18"/>
          <w:lang w:eastAsia="ru-RU"/>
        </w:rPr>
        <w:t>double</w:t>
      </w:r>
      <w:proofErr w:type="spellEnd"/>
    </w:p>
    <w:p w14:paraId="0F25C3DA" w14:textId="77777777" w:rsidR="006B40B7" w:rsidRPr="006B40B7" w:rsidRDefault="006B40B7" w:rsidP="006B40B7">
      <w:pPr>
        <w:numPr>
          <w:ilvl w:val="0"/>
          <w:numId w:val="35"/>
        </w:num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Если предыдущий пункт не выполняется и если один из операндов имеет тип </w:t>
      </w:r>
      <w:proofErr w:type="spellStart"/>
      <w:r w:rsidRPr="006B40B7">
        <w:rPr>
          <w:rFonts w:ascii="Verdana" w:eastAsia="Times New Roman" w:hAnsi="Verdana" w:cs="Times New Roman"/>
          <w:b/>
          <w:bCs/>
          <w:color w:val="000000"/>
          <w:sz w:val="18"/>
          <w:szCs w:val="18"/>
          <w:lang w:eastAsia="ru-RU"/>
        </w:rPr>
        <w:t>float</w:t>
      </w:r>
      <w:proofErr w:type="spellEnd"/>
      <w:r w:rsidRPr="006B40B7">
        <w:rPr>
          <w:rFonts w:ascii="Verdana" w:eastAsia="Times New Roman" w:hAnsi="Verdana" w:cs="Times New Roman"/>
          <w:color w:val="000000"/>
          <w:sz w:val="18"/>
          <w:szCs w:val="18"/>
          <w:lang w:eastAsia="ru-RU"/>
        </w:rPr>
        <w:t>, то второй операнд тоже будет преобразован к типу </w:t>
      </w:r>
      <w:proofErr w:type="spellStart"/>
      <w:r w:rsidRPr="006B40B7">
        <w:rPr>
          <w:rFonts w:ascii="Verdana" w:eastAsia="Times New Roman" w:hAnsi="Verdana" w:cs="Times New Roman"/>
          <w:b/>
          <w:bCs/>
          <w:color w:val="000000"/>
          <w:sz w:val="18"/>
          <w:szCs w:val="18"/>
          <w:lang w:eastAsia="ru-RU"/>
        </w:rPr>
        <w:t>float</w:t>
      </w:r>
      <w:proofErr w:type="spellEnd"/>
    </w:p>
    <w:p w14:paraId="36D739F1" w14:textId="77777777" w:rsidR="006B40B7" w:rsidRPr="006B40B7" w:rsidRDefault="006B40B7" w:rsidP="006B40B7">
      <w:pPr>
        <w:numPr>
          <w:ilvl w:val="0"/>
          <w:numId w:val="35"/>
        </w:num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Если предыдущий пункт не выполняется и если один из операндов имеет тип </w:t>
      </w:r>
      <w:proofErr w:type="spellStart"/>
      <w:r w:rsidRPr="006B40B7">
        <w:rPr>
          <w:rFonts w:ascii="Verdana" w:eastAsia="Times New Roman" w:hAnsi="Verdana" w:cs="Times New Roman"/>
          <w:b/>
          <w:bCs/>
          <w:color w:val="000000"/>
          <w:sz w:val="18"/>
          <w:szCs w:val="18"/>
          <w:lang w:eastAsia="ru-RU"/>
        </w:rPr>
        <w:t>unsigned</w:t>
      </w:r>
      <w:proofErr w:type="spellEnd"/>
      <w:r w:rsidRPr="006B40B7">
        <w:rPr>
          <w:rFonts w:ascii="Verdana" w:eastAsia="Times New Roman" w:hAnsi="Verdana" w:cs="Times New Roman"/>
          <w:b/>
          <w:bCs/>
          <w:color w:val="000000"/>
          <w:sz w:val="18"/>
          <w:szCs w:val="18"/>
          <w:lang w:eastAsia="ru-RU"/>
        </w:rPr>
        <w:t xml:space="preserve"> </w:t>
      </w:r>
      <w:proofErr w:type="spellStart"/>
      <w:r w:rsidRPr="006B40B7">
        <w:rPr>
          <w:rFonts w:ascii="Verdana" w:eastAsia="Times New Roman" w:hAnsi="Verdana" w:cs="Times New Roman"/>
          <w:b/>
          <w:bCs/>
          <w:color w:val="000000"/>
          <w:sz w:val="18"/>
          <w:szCs w:val="18"/>
          <w:lang w:eastAsia="ru-RU"/>
        </w:rPr>
        <w:t>long</w:t>
      </w:r>
      <w:proofErr w:type="spellEnd"/>
      <w:r w:rsidRPr="006B40B7">
        <w:rPr>
          <w:rFonts w:ascii="Verdana" w:eastAsia="Times New Roman" w:hAnsi="Verdana" w:cs="Times New Roman"/>
          <w:b/>
          <w:bCs/>
          <w:color w:val="000000"/>
          <w:sz w:val="18"/>
          <w:szCs w:val="18"/>
          <w:lang w:eastAsia="ru-RU"/>
        </w:rPr>
        <w:t xml:space="preserve"> </w:t>
      </w:r>
      <w:proofErr w:type="spellStart"/>
      <w:r w:rsidRPr="006B40B7">
        <w:rPr>
          <w:rFonts w:ascii="Verdana" w:eastAsia="Times New Roman" w:hAnsi="Verdana" w:cs="Times New Roman"/>
          <w:b/>
          <w:bCs/>
          <w:color w:val="000000"/>
          <w:sz w:val="18"/>
          <w:szCs w:val="18"/>
          <w:lang w:eastAsia="ru-RU"/>
        </w:rPr>
        <w:t>int</w:t>
      </w:r>
      <w:proofErr w:type="spellEnd"/>
      <w:r w:rsidRPr="006B40B7">
        <w:rPr>
          <w:rFonts w:ascii="Verdana" w:eastAsia="Times New Roman" w:hAnsi="Verdana" w:cs="Times New Roman"/>
          <w:color w:val="000000"/>
          <w:sz w:val="18"/>
          <w:szCs w:val="18"/>
          <w:lang w:eastAsia="ru-RU"/>
        </w:rPr>
        <w:t>, то второй операнд тоже будет преобразован к типу </w:t>
      </w:r>
      <w:proofErr w:type="spellStart"/>
      <w:r w:rsidRPr="006B40B7">
        <w:rPr>
          <w:rFonts w:ascii="Verdana" w:eastAsia="Times New Roman" w:hAnsi="Verdana" w:cs="Times New Roman"/>
          <w:b/>
          <w:bCs/>
          <w:color w:val="000000"/>
          <w:sz w:val="18"/>
          <w:szCs w:val="18"/>
          <w:lang w:eastAsia="ru-RU"/>
        </w:rPr>
        <w:t>unsigned</w:t>
      </w:r>
      <w:proofErr w:type="spellEnd"/>
      <w:r w:rsidRPr="006B40B7">
        <w:rPr>
          <w:rFonts w:ascii="Verdana" w:eastAsia="Times New Roman" w:hAnsi="Verdana" w:cs="Times New Roman"/>
          <w:b/>
          <w:bCs/>
          <w:color w:val="000000"/>
          <w:sz w:val="18"/>
          <w:szCs w:val="18"/>
          <w:lang w:eastAsia="ru-RU"/>
        </w:rPr>
        <w:t xml:space="preserve"> </w:t>
      </w:r>
      <w:proofErr w:type="spellStart"/>
      <w:r w:rsidRPr="006B40B7">
        <w:rPr>
          <w:rFonts w:ascii="Verdana" w:eastAsia="Times New Roman" w:hAnsi="Verdana" w:cs="Times New Roman"/>
          <w:b/>
          <w:bCs/>
          <w:color w:val="000000"/>
          <w:sz w:val="18"/>
          <w:szCs w:val="18"/>
          <w:lang w:eastAsia="ru-RU"/>
        </w:rPr>
        <w:t>long</w:t>
      </w:r>
      <w:proofErr w:type="spellEnd"/>
      <w:r w:rsidRPr="006B40B7">
        <w:rPr>
          <w:rFonts w:ascii="Verdana" w:eastAsia="Times New Roman" w:hAnsi="Verdana" w:cs="Times New Roman"/>
          <w:b/>
          <w:bCs/>
          <w:color w:val="000000"/>
          <w:sz w:val="18"/>
          <w:szCs w:val="18"/>
          <w:lang w:eastAsia="ru-RU"/>
        </w:rPr>
        <w:t xml:space="preserve"> </w:t>
      </w:r>
      <w:proofErr w:type="spellStart"/>
      <w:r w:rsidRPr="006B40B7">
        <w:rPr>
          <w:rFonts w:ascii="Verdana" w:eastAsia="Times New Roman" w:hAnsi="Verdana" w:cs="Times New Roman"/>
          <w:b/>
          <w:bCs/>
          <w:color w:val="000000"/>
          <w:sz w:val="18"/>
          <w:szCs w:val="18"/>
          <w:lang w:eastAsia="ru-RU"/>
        </w:rPr>
        <w:t>int</w:t>
      </w:r>
      <w:proofErr w:type="spellEnd"/>
    </w:p>
    <w:p w14:paraId="79D6B1C8" w14:textId="77777777" w:rsidR="006B40B7" w:rsidRPr="006B40B7" w:rsidRDefault="006B40B7" w:rsidP="006B40B7">
      <w:pPr>
        <w:numPr>
          <w:ilvl w:val="0"/>
          <w:numId w:val="35"/>
        </w:num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Если предыдущий пункт не выполняется и если один из операндов имеет тип </w:t>
      </w:r>
      <w:proofErr w:type="spellStart"/>
      <w:r w:rsidRPr="006B40B7">
        <w:rPr>
          <w:rFonts w:ascii="Verdana" w:eastAsia="Times New Roman" w:hAnsi="Verdana" w:cs="Times New Roman"/>
          <w:b/>
          <w:bCs/>
          <w:color w:val="000000"/>
          <w:sz w:val="18"/>
          <w:szCs w:val="18"/>
          <w:lang w:eastAsia="ru-RU"/>
        </w:rPr>
        <w:t>long</w:t>
      </w:r>
      <w:proofErr w:type="spellEnd"/>
      <w:r w:rsidRPr="006B40B7">
        <w:rPr>
          <w:rFonts w:ascii="Verdana" w:eastAsia="Times New Roman" w:hAnsi="Verdana" w:cs="Times New Roman"/>
          <w:color w:val="000000"/>
          <w:sz w:val="18"/>
          <w:szCs w:val="18"/>
          <w:lang w:eastAsia="ru-RU"/>
        </w:rPr>
        <w:t>, то второй операнд тоже будет преобразован к типу </w:t>
      </w:r>
      <w:proofErr w:type="spellStart"/>
      <w:r w:rsidRPr="006B40B7">
        <w:rPr>
          <w:rFonts w:ascii="Verdana" w:eastAsia="Times New Roman" w:hAnsi="Verdana" w:cs="Times New Roman"/>
          <w:b/>
          <w:bCs/>
          <w:color w:val="000000"/>
          <w:sz w:val="18"/>
          <w:szCs w:val="18"/>
          <w:lang w:eastAsia="ru-RU"/>
        </w:rPr>
        <w:t>long</w:t>
      </w:r>
      <w:proofErr w:type="spellEnd"/>
    </w:p>
    <w:p w14:paraId="3C6F40B0" w14:textId="77777777" w:rsidR="006B40B7" w:rsidRPr="006B40B7" w:rsidRDefault="006B40B7" w:rsidP="006B40B7">
      <w:pPr>
        <w:numPr>
          <w:ilvl w:val="0"/>
          <w:numId w:val="35"/>
        </w:num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Если предыдущий пункт не выполняется и если один из операндов имеет тип </w:t>
      </w:r>
      <w:proofErr w:type="spellStart"/>
      <w:r w:rsidRPr="006B40B7">
        <w:rPr>
          <w:rFonts w:ascii="Verdana" w:eastAsia="Times New Roman" w:hAnsi="Verdana" w:cs="Times New Roman"/>
          <w:b/>
          <w:bCs/>
          <w:color w:val="000000"/>
          <w:sz w:val="18"/>
          <w:szCs w:val="18"/>
          <w:lang w:eastAsia="ru-RU"/>
        </w:rPr>
        <w:t>unsigned</w:t>
      </w:r>
      <w:proofErr w:type="spellEnd"/>
      <w:r w:rsidRPr="006B40B7">
        <w:rPr>
          <w:rFonts w:ascii="Verdana" w:eastAsia="Times New Roman" w:hAnsi="Verdana" w:cs="Times New Roman"/>
          <w:color w:val="000000"/>
          <w:sz w:val="18"/>
          <w:szCs w:val="18"/>
          <w:lang w:eastAsia="ru-RU"/>
        </w:rPr>
        <w:t>, то второй операнд тоже будет преобразован к типу </w:t>
      </w:r>
      <w:proofErr w:type="spellStart"/>
      <w:r w:rsidRPr="006B40B7">
        <w:rPr>
          <w:rFonts w:ascii="Verdana" w:eastAsia="Times New Roman" w:hAnsi="Verdana" w:cs="Times New Roman"/>
          <w:b/>
          <w:bCs/>
          <w:color w:val="000000"/>
          <w:sz w:val="18"/>
          <w:szCs w:val="18"/>
          <w:lang w:eastAsia="ru-RU"/>
        </w:rPr>
        <w:t>unsigned</w:t>
      </w:r>
      <w:proofErr w:type="spellEnd"/>
    </w:p>
    <w:p w14:paraId="131183AC" w14:textId="77777777" w:rsidR="006B40B7" w:rsidRPr="006B40B7" w:rsidRDefault="006B40B7" w:rsidP="006B40B7">
      <w:pPr>
        <w:numPr>
          <w:ilvl w:val="0"/>
          <w:numId w:val="35"/>
        </w:num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xml:space="preserve">Если предыдущий пункт не </w:t>
      </w:r>
      <w:proofErr w:type="gramStart"/>
      <w:r w:rsidRPr="006B40B7">
        <w:rPr>
          <w:rFonts w:ascii="Verdana" w:eastAsia="Times New Roman" w:hAnsi="Verdana" w:cs="Times New Roman"/>
          <w:color w:val="000000"/>
          <w:sz w:val="18"/>
          <w:szCs w:val="18"/>
          <w:lang w:eastAsia="ru-RU"/>
        </w:rPr>
        <w:t>выполняется</w:t>
      </w:r>
      <w:proofErr w:type="gramEnd"/>
      <w:r w:rsidRPr="006B40B7">
        <w:rPr>
          <w:rFonts w:ascii="Verdana" w:eastAsia="Times New Roman" w:hAnsi="Verdana" w:cs="Times New Roman"/>
          <w:color w:val="000000"/>
          <w:sz w:val="18"/>
          <w:szCs w:val="18"/>
          <w:lang w:eastAsia="ru-RU"/>
        </w:rPr>
        <w:t xml:space="preserve"> то оба операнда приводятся к типу </w:t>
      </w:r>
      <w:proofErr w:type="spellStart"/>
      <w:r w:rsidRPr="006B40B7">
        <w:rPr>
          <w:rFonts w:ascii="Verdana" w:eastAsia="Times New Roman" w:hAnsi="Verdana" w:cs="Times New Roman"/>
          <w:b/>
          <w:bCs/>
          <w:color w:val="000000"/>
          <w:sz w:val="18"/>
          <w:szCs w:val="18"/>
          <w:lang w:eastAsia="ru-RU"/>
        </w:rPr>
        <w:t>int</w:t>
      </w:r>
      <w:proofErr w:type="spellEnd"/>
    </w:p>
    <w:p w14:paraId="21F507E5" w14:textId="77777777" w:rsidR="006B40B7" w:rsidRPr="006B40B7" w:rsidRDefault="006B40B7" w:rsidP="006B40B7">
      <w:pPr>
        <w:keepNext/>
        <w:shd w:val="clear" w:color="auto" w:fill="F7F7FA"/>
        <w:spacing w:before="240" w:after="60" w:line="276" w:lineRule="auto"/>
        <w:outlineLvl w:val="2"/>
        <w:rPr>
          <w:rFonts w:ascii="Verdana" w:eastAsia="Times New Roman" w:hAnsi="Verdana" w:cs="Times New Roman"/>
          <w:b/>
          <w:bCs/>
          <w:color w:val="000000"/>
          <w:sz w:val="18"/>
          <w:szCs w:val="18"/>
        </w:rPr>
      </w:pPr>
      <w:r w:rsidRPr="006B40B7">
        <w:rPr>
          <w:rFonts w:ascii="Verdana" w:eastAsia="Times New Roman" w:hAnsi="Verdana" w:cs="Times New Roman"/>
          <w:b/>
          <w:bCs/>
          <w:color w:val="000000"/>
          <w:sz w:val="18"/>
          <w:szCs w:val="18"/>
        </w:rPr>
        <w:t>Операция преобразования</w:t>
      </w:r>
    </w:p>
    <w:p w14:paraId="503CAEB0" w14:textId="77777777" w:rsidR="006B40B7" w:rsidRPr="006B40B7" w:rsidRDefault="006B40B7" w:rsidP="006B40B7">
      <w:p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С помощью специальной операции преобразования мы можем явным образом привести данные к нужному типу. Например:</w:t>
      </w:r>
    </w:p>
    <w:p w14:paraId="43066F41" w14:textId="77777777" w:rsidR="006B40B7" w:rsidRPr="006B40B7" w:rsidRDefault="006B40B7" w:rsidP="006B40B7">
      <w:p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В выражении </w:t>
      </w:r>
      <w:proofErr w:type="spellStart"/>
      <w:r w:rsidRPr="006B40B7">
        <w:rPr>
          <w:rFonts w:ascii="Courier New" w:eastAsia="Times New Roman" w:hAnsi="Courier New" w:cs="Courier New"/>
          <w:color w:val="000000"/>
          <w:sz w:val="18"/>
          <w:szCs w:val="18"/>
          <w:lang w:eastAsia="ru-RU"/>
        </w:rPr>
        <w:t>int</w:t>
      </w:r>
      <w:proofErr w:type="spellEnd"/>
      <w:r w:rsidRPr="006B40B7">
        <w:rPr>
          <w:rFonts w:ascii="Courier New" w:eastAsia="Times New Roman" w:hAnsi="Courier New" w:cs="Courier New"/>
          <w:color w:val="000000"/>
          <w:sz w:val="18"/>
          <w:szCs w:val="18"/>
          <w:lang w:eastAsia="ru-RU"/>
        </w:rPr>
        <w:t xml:space="preserve"> c = a / b;</w:t>
      </w:r>
      <w:r w:rsidRPr="006B40B7">
        <w:rPr>
          <w:rFonts w:ascii="Verdana" w:eastAsia="Times New Roman" w:hAnsi="Verdana" w:cs="Times New Roman"/>
          <w:color w:val="000000"/>
          <w:sz w:val="18"/>
          <w:szCs w:val="18"/>
          <w:lang w:eastAsia="ru-RU"/>
        </w:rPr>
        <w:t> результат деления будет целочисленный - 2, при котором дробная часть будет отброшена, так как оба операнда операции представляют целые числа.</w:t>
      </w:r>
    </w:p>
    <w:p w14:paraId="68E6D7DE" w14:textId="77777777" w:rsidR="006B40B7" w:rsidRPr="006B40B7" w:rsidRDefault="006B40B7" w:rsidP="006B40B7">
      <w:p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В выражении </w:t>
      </w:r>
      <w:proofErr w:type="spellStart"/>
      <w:r w:rsidRPr="006B40B7">
        <w:rPr>
          <w:rFonts w:ascii="Courier New" w:eastAsia="Times New Roman" w:hAnsi="Courier New" w:cs="Courier New"/>
          <w:color w:val="000000"/>
          <w:sz w:val="18"/>
          <w:szCs w:val="18"/>
          <w:lang w:eastAsia="ru-RU"/>
        </w:rPr>
        <w:t>double</w:t>
      </w:r>
      <w:proofErr w:type="spellEnd"/>
      <w:r w:rsidRPr="006B40B7">
        <w:rPr>
          <w:rFonts w:ascii="Courier New" w:eastAsia="Times New Roman" w:hAnsi="Courier New" w:cs="Courier New"/>
          <w:color w:val="000000"/>
          <w:sz w:val="18"/>
          <w:szCs w:val="18"/>
          <w:lang w:eastAsia="ru-RU"/>
        </w:rPr>
        <w:t xml:space="preserve"> d = a / b;</w:t>
      </w:r>
      <w:r w:rsidRPr="006B40B7">
        <w:rPr>
          <w:rFonts w:ascii="Verdana" w:eastAsia="Times New Roman" w:hAnsi="Verdana" w:cs="Times New Roman"/>
          <w:color w:val="000000"/>
          <w:sz w:val="18"/>
          <w:szCs w:val="18"/>
          <w:lang w:eastAsia="ru-RU"/>
        </w:rPr>
        <w:t xml:space="preserve"> результат деления будет представлять вещественное число - 2.00000, но так как оба операнда являются целыми числами, то опять же результат операции будет представлять целое число 2, и только поле выполнения деления произойдет присвоение результата переменной d с приведением значения 2 от типа </w:t>
      </w:r>
      <w:proofErr w:type="spellStart"/>
      <w:r w:rsidRPr="006B40B7">
        <w:rPr>
          <w:rFonts w:ascii="Verdana" w:eastAsia="Times New Roman" w:hAnsi="Verdana" w:cs="Times New Roman"/>
          <w:color w:val="000000"/>
          <w:sz w:val="18"/>
          <w:szCs w:val="18"/>
          <w:lang w:eastAsia="ru-RU"/>
        </w:rPr>
        <w:t>int</w:t>
      </w:r>
      <w:proofErr w:type="spellEnd"/>
      <w:r w:rsidRPr="006B40B7">
        <w:rPr>
          <w:rFonts w:ascii="Verdana" w:eastAsia="Times New Roman" w:hAnsi="Verdana" w:cs="Times New Roman"/>
          <w:color w:val="000000"/>
          <w:sz w:val="18"/>
          <w:szCs w:val="18"/>
          <w:lang w:eastAsia="ru-RU"/>
        </w:rPr>
        <w:t xml:space="preserve"> к типу </w:t>
      </w:r>
      <w:proofErr w:type="spellStart"/>
      <w:r w:rsidRPr="006B40B7">
        <w:rPr>
          <w:rFonts w:ascii="Verdana" w:eastAsia="Times New Roman" w:hAnsi="Verdana" w:cs="Times New Roman"/>
          <w:color w:val="000000"/>
          <w:sz w:val="18"/>
          <w:szCs w:val="18"/>
          <w:lang w:eastAsia="ru-RU"/>
        </w:rPr>
        <w:t>double</w:t>
      </w:r>
      <w:proofErr w:type="spellEnd"/>
      <w:r w:rsidRPr="006B40B7">
        <w:rPr>
          <w:rFonts w:ascii="Verdana" w:eastAsia="Times New Roman" w:hAnsi="Verdana" w:cs="Times New Roman"/>
          <w:color w:val="000000"/>
          <w:sz w:val="18"/>
          <w:szCs w:val="18"/>
          <w:lang w:eastAsia="ru-RU"/>
        </w:rPr>
        <w:t>.</w:t>
      </w:r>
    </w:p>
    <w:p w14:paraId="7AF455E2" w14:textId="77777777" w:rsidR="006B40B7" w:rsidRPr="006B40B7" w:rsidRDefault="006B40B7" w:rsidP="006B40B7">
      <w:p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В выражении </w:t>
      </w:r>
      <w:proofErr w:type="spellStart"/>
      <w:r w:rsidRPr="006B40B7">
        <w:rPr>
          <w:rFonts w:ascii="Courier New" w:eastAsia="Times New Roman" w:hAnsi="Courier New" w:cs="Courier New"/>
          <w:color w:val="000000"/>
          <w:sz w:val="18"/>
          <w:szCs w:val="18"/>
          <w:lang w:eastAsia="ru-RU"/>
        </w:rPr>
        <w:t>double</w:t>
      </w:r>
      <w:proofErr w:type="spellEnd"/>
      <w:r w:rsidRPr="006B40B7">
        <w:rPr>
          <w:rFonts w:ascii="Courier New" w:eastAsia="Times New Roman" w:hAnsi="Courier New" w:cs="Courier New"/>
          <w:color w:val="000000"/>
          <w:sz w:val="18"/>
          <w:szCs w:val="18"/>
          <w:lang w:eastAsia="ru-RU"/>
        </w:rPr>
        <w:t xml:space="preserve"> e = (</w:t>
      </w:r>
      <w:proofErr w:type="spellStart"/>
      <w:r w:rsidRPr="006B40B7">
        <w:rPr>
          <w:rFonts w:ascii="Courier New" w:eastAsia="Times New Roman" w:hAnsi="Courier New" w:cs="Courier New"/>
          <w:color w:val="000000"/>
          <w:sz w:val="18"/>
          <w:szCs w:val="18"/>
          <w:lang w:eastAsia="ru-RU"/>
        </w:rPr>
        <w:t>double</w:t>
      </w:r>
      <w:proofErr w:type="spellEnd"/>
      <w:r w:rsidRPr="006B40B7">
        <w:rPr>
          <w:rFonts w:ascii="Courier New" w:eastAsia="Times New Roman" w:hAnsi="Courier New" w:cs="Courier New"/>
          <w:color w:val="000000"/>
          <w:sz w:val="18"/>
          <w:szCs w:val="18"/>
          <w:lang w:eastAsia="ru-RU"/>
        </w:rPr>
        <w:t>)a / (</w:t>
      </w:r>
      <w:proofErr w:type="spellStart"/>
      <w:r w:rsidRPr="006B40B7">
        <w:rPr>
          <w:rFonts w:ascii="Courier New" w:eastAsia="Times New Roman" w:hAnsi="Courier New" w:cs="Courier New"/>
          <w:color w:val="000000"/>
          <w:sz w:val="18"/>
          <w:szCs w:val="18"/>
          <w:lang w:eastAsia="ru-RU"/>
        </w:rPr>
        <w:t>double</w:t>
      </w:r>
      <w:proofErr w:type="spellEnd"/>
      <w:r w:rsidRPr="006B40B7">
        <w:rPr>
          <w:rFonts w:ascii="Courier New" w:eastAsia="Times New Roman" w:hAnsi="Courier New" w:cs="Courier New"/>
          <w:color w:val="000000"/>
          <w:sz w:val="18"/>
          <w:szCs w:val="18"/>
          <w:lang w:eastAsia="ru-RU"/>
        </w:rPr>
        <w:t>)b</w:t>
      </w:r>
      <w:r w:rsidRPr="006B40B7">
        <w:rPr>
          <w:rFonts w:ascii="Verdana" w:eastAsia="Times New Roman" w:hAnsi="Verdana" w:cs="Times New Roman"/>
          <w:color w:val="000000"/>
          <w:sz w:val="18"/>
          <w:szCs w:val="18"/>
          <w:lang w:eastAsia="ru-RU"/>
        </w:rPr>
        <w:t xml:space="preserve"> применяется явное преобразование данных к типу </w:t>
      </w:r>
      <w:proofErr w:type="spellStart"/>
      <w:r w:rsidRPr="006B40B7">
        <w:rPr>
          <w:rFonts w:ascii="Verdana" w:eastAsia="Times New Roman" w:hAnsi="Verdana" w:cs="Times New Roman"/>
          <w:color w:val="000000"/>
          <w:sz w:val="18"/>
          <w:szCs w:val="18"/>
          <w:lang w:eastAsia="ru-RU"/>
        </w:rPr>
        <w:t>double</w:t>
      </w:r>
      <w:proofErr w:type="spellEnd"/>
      <w:r w:rsidRPr="006B40B7">
        <w:rPr>
          <w:rFonts w:ascii="Verdana" w:eastAsia="Times New Roman" w:hAnsi="Verdana" w:cs="Times New Roman"/>
          <w:color w:val="000000"/>
          <w:sz w:val="18"/>
          <w:szCs w:val="18"/>
          <w:lang w:eastAsia="ru-RU"/>
        </w:rPr>
        <w:t>, поэтому и результат деления будет представлять вещественное число - 2.50000.</w:t>
      </w:r>
    </w:p>
    <w:p w14:paraId="0A8FB112" w14:textId="77777777" w:rsidR="006B40B7" w:rsidRPr="006B40B7" w:rsidRDefault="006B40B7" w:rsidP="006B40B7">
      <w:pPr>
        <w:shd w:val="clear" w:color="auto" w:fill="F7F7FA"/>
        <w:spacing w:before="100" w:beforeAutospacing="1" w:after="100" w:afterAutospacing="1" w:line="312" w:lineRule="atLeast"/>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Для выполнения операции приведении в скобках указывается тот тип, к которому надо привести значения</w:t>
      </w:r>
    </w:p>
    <w:p w14:paraId="4588BDA8"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29E09FC3"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Константы в программах (целочисленные, вещественные, символьные, строковые)</w:t>
      </w:r>
    </w:p>
    <w:p w14:paraId="295DCB7E"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b/>
          <w:bCs/>
          <w:i/>
          <w:iCs/>
          <w:color w:val="800000"/>
          <w:sz w:val="18"/>
          <w:szCs w:val="18"/>
          <w:lang w:eastAsia="ru-RU"/>
        </w:rPr>
        <w:t>Константа</w:t>
      </w:r>
      <w:r w:rsidRPr="006B40B7">
        <w:rPr>
          <w:rFonts w:ascii="Verdana" w:eastAsia="Times New Roman" w:hAnsi="Verdana" w:cs="Times New Roman"/>
          <w:color w:val="000000"/>
          <w:sz w:val="18"/>
          <w:szCs w:val="18"/>
          <w:lang w:eastAsia="ru-RU"/>
        </w:rPr>
        <w:t> — это ограниченная последовательность символов алфавита языка, представляющая собой изображение фиксированного (неизменяемого) объекта.</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Константы бывают числовые, символьные и строковые. Числовые константы делятся на целочисленные и вещественные.</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 </w:t>
      </w:r>
    </w:p>
    <w:p w14:paraId="0E545779"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555555"/>
          <w:sz w:val="18"/>
          <w:szCs w:val="18"/>
          <w:lang w:eastAsia="ru-RU"/>
        </w:rPr>
        <w:t>Целочисленные константы</w:t>
      </w:r>
    </w:p>
    <w:p w14:paraId="54AC875C"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Целочисленные данные в языке Си могут быть представлены в одной из следующих </w:t>
      </w:r>
      <w:hyperlink r:id="rId18" w:tgtFrame="_blank" w:tooltip="Представление данных в компьютере" w:history="1">
        <w:r w:rsidRPr="006B40B7">
          <w:rPr>
            <w:rFonts w:ascii="Verdana" w:eastAsia="Times New Roman" w:hAnsi="Verdana" w:cs="Times New Roman"/>
            <w:color w:val="800000"/>
            <w:sz w:val="18"/>
            <w:szCs w:val="18"/>
            <w:u w:val="single"/>
            <w:lang w:eastAsia="ru-RU"/>
          </w:rPr>
          <w:t>систем счисления</w:t>
        </w:r>
      </w:hyperlink>
      <w:r w:rsidRPr="006B40B7">
        <w:rPr>
          <w:rFonts w:ascii="Verdana" w:eastAsia="Times New Roman" w:hAnsi="Verdana" w:cs="Times New Roman"/>
          <w:color w:val="000000"/>
          <w:sz w:val="18"/>
          <w:szCs w:val="18"/>
          <w:lang w:eastAsia="ru-RU"/>
        </w:rPr>
        <w:t>:</w:t>
      </w:r>
    </w:p>
    <w:p w14:paraId="79D1BC6B" w14:textId="77777777" w:rsidR="006B40B7" w:rsidRPr="006B40B7" w:rsidRDefault="006B40B7" w:rsidP="006B40B7">
      <w:pPr>
        <w:spacing w:before="100" w:beforeAutospacing="1" w:after="100" w:afterAutospacing="1" w:line="420" w:lineRule="atLeast"/>
        <w:rPr>
          <w:rFonts w:ascii="Verdana" w:eastAsia="Calibri" w:hAnsi="Verdana" w:cs="Times New Roman"/>
          <w:bCs/>
          <w:iCs/>
          <w:color w:val="800000"/>
          <w:sz w:val="18"/>
          <w:szCs w:val="18"/>
          <w:shd w:val="clear" w:color="auto" w:fill="DDBB99"/>
        </w:rPr>
      </w:pPr>
      <w:r w:rsidRPr="006B40B7">
        <w:rPr>
          <w:rFonts w:ascii="Verdana" w:eastAsia="Calibri" w:hAnsi="Verdana" w:cs="Times New Roman"/>
          <w:bCs/>
          <w:iCs/>
          <w:color w:val="800000"/>
          <w:sz w:val="18"/>
          <w:szCs w:val="18"/>
          <w:shd w:val="clear" w:color="auto" w:fill="DDBB99"/>
        </w:rPr>
        <w:t>Десятичные Восьмеричные Шестнадцатеричные</w:t>
      </w:r>
    </w:p>
    <w:p w14:paraId="7E365991"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555555"/>
          <w:sz w:val="18"/>
          <w:szCs w:val="18"/>
          <w:lang w:eastAsia="ru-RU"/>
        </w:rPr>
        <w:t>Вещественные константы</w:t>
      </w:r>
    </w:p>
    <w:p w14:paraId="061703E5"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lastRenderedPageBreak/>
        <w:t>Константа с плавающей точкой (вещественная константа) всегда представляется числом с плавающей точкой двойной точности, т. е. как имеющая тип </w:t>
      </w:r>
      <w:proofErr w:type="spellStart"/>
      <w:r w:rsidRPr="006B40B7">
        <w:rPr>
          <w:rFonts w:ascii="Consolas" w:eastAsia="Times New Roman" w:hAnsi="Consolas" w:cs="Consolas"/>
          <w:color w:val="000000"/>
          <w:sz w:val="18"/>
          <w:szCs w:val="18"/>
          <w:lang w:eastAsia="ru-RU"/>
        </w:rPr>
        <w:t>double</w:t>
      </w:r>
      <w:proofErr w:type="spellEnd"/>
      <w:r w:rsidRPr="006B40B7">
        <w:rPr>
          <w:rFonts w:ascii="Verdana" w:eastAsia="Times New Roman" w:hAnsi="Verdana" w:cs="Times New Roman"/>
          <w:color w:val="000000"/>
          <w:sz w:val="18"/>
          <w:szCs w:val="18"/>
          <w:lang w:eastAsia="ru-RU"/>
        </w:rPr>
        <w:t>, и состоит из следующих частей:</w:t>
      </w:r>
    </w:p>
    <w:p w14:paraId="3BFD112E" w14:textId="77777777" w:rsidR="006B40B7" w:rsidRPr="006B40B7" w:rsidRDefault="006B40B7" w:rsidP="006B40B7">
      <w:pPr>
        <w:numPr>
          <w:ilvl w:val="0"/>
          <w:numId w:val="36"/>
        </w:num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целой части — последовательности цифр;</w:t>
      </w:r>
    </w:p>
    <w:p w14:paraId="7688D2E5" w14:textId="77777777" w:rsidR="006B40B7" w:rsidRPr="006B40B7" w:rsidRDefault="006B40B7" w:rsidP="006B40B7">
      <w:pPr>
        <w:numPr>
          <w:ilvl w:val="0"/>
          <w:numId w:val="36"/>
        </w:num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точки — разделителя целой и дробной части;</w:t>
      </w:r>
    </w:p>
    <w:p w14:paraId="7A0F9C71" w14:textId="77777777" w:rsidR="006B40B7" w:rsidRPr="006B40B7" w:rsidRDefault="006B40B7" w:rsidP="006B40B7">
      <w:pPr>
        <w:numPr>
          <w:ilvl w:val="0"/>
          <w:numId w:val="36"/>
        </w:num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дробной части — последовательности цифр;</w:t>
      </w:r>
    </w:p>
    <w:p w14:paraId="43F181A1" w14:textId="77777777" w:rsidR="006B40B7" w:rsidRPr="006B40B7" w:rsidRDefault="006B40B7" w:rsidP="006B40B7">
      <w:pPr>
        <w:numPr>
          <w:ilvl w:val="0"/>
          <w:numId w:val="36"/>
        </w:num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символа экспоненты </w:t>
      </w:r>
      <w:r w:rsidRPr="006B40B7">
        <w:rPr>
          <w:rFonts w:ascii="Consolas" w:eastAsia="Times New Roman" w:hAnsi="Consolas" w:cs="Consolas"/>
          <w:color w:val="000000"/>
          <w:sz w:val="18"/>
          <w:szCs w:val="18"/>
          <w:lang w:eastAsia="ru-RU"/>
        </w:rPr>
        <w:t>е</w:t>
      </w:r>
      <w:r w:rsidRPr="006B40B7">
        <w:rPr>
          <w:rFonts w:ascii="Verdana" w:eastAsia="Times New Roman" w:hAnsi="Verdana" w:cs="Times New Roman"/>
          <w:color w:val="000000"/>
          <w:sz w:val="18"/>
          <w:szCs w:val="18"/>
          <w:lang w:eastAsia="ru-RU"/>
        </w:rPr>
        <w:t> или </w:t>
      </w:r>
      <w:r w:rsidRPr="006B40B7">
        <w:rPr>
          <w:rFonts w:ascii="Consolas" w:eastAsia="Times New Roman" w:hAnsi="Consolas" w:cs="Consolas"/>
          <w:color w:val="000000"/>
          <w:sz w:val="18"/>
          <w:szCs w:val="18"/>
          <w:lang w:eastAsia="ru-RU"/>
        </w:rPr>
        <w:t>E</w:t>
      </w:r>
      <w:r w:rsidRPr="006B40B7">
        <w:rPr>
          <w:rFonts w:ascii="Verdana" w:eastAsia="Times New Roman" w:hAnsi="Verdana" w:cs="Times New Roman"/>
          <w:color w:val="000000"/>
          <w:sz w:val="18"/>
          <w:szCs w:val="18"/>
          <w:lang w:eastAsia="ru-RU"/>
        </w:rPr>
        <w:t>;</w:t>
      </w:r>
    </w:p>
    <w:p w14:paraId="2306CA97" w14:textId="77777777" w:rsidR="006B40B7" w:rsidRPr="006B40B7" w:rsidRDefault="006B40B7" w:rsidP="006B40B7">
      <w:pPr>
        <w:numPr>
          <w:ilvl w:val="0"/>
          <w:numId w:val="36"/>
        </w:num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экспоненты в виде целой константы (может быть со знаком).</w:t>
      </w:r>
    </w:p>
    <w:p w14:paraId="5696D92C"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Любая часть (но не обе сразу) из нижеследующих пар может быть опущена:</w:t>
      </w:r>
    </w:p>
    <w:p w14:paraId="74165069" w14:textId="77777777" w:rsidR="006B40B7" w:rsidRPr="006B40B7" w:rsidRDefault="006B40B7" w:rsidP="006B40B7">
      <w:pPr>
        <w:numPr>
          <w:ilvl w:val="0"/>
          <w:numId w:val="37"/>
        </w:num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целая или дробная часть;</w:t>
      </w:r>
    </w:p>
    <w:p w14:paraId="1717CDC6" w14:textId="77777777" w:rsidR="006B40B7" w:rsidRPr="006B40B7" w:rsidRDefault="006B40B7" w:rsidP="006B40B7">
      <w:pPr>
        <w:numPr>
          <w:ilvl w:val="0"/>
          <w:numId w:val="37"/>
        </w:num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точка или символ </w:t>
      </w:r>
      <w:r w:rsidRPr="006B40B7">
        <w:rPr>
          <w:rFonts w:ascii="Consolas" w:eastAsia="Times New Roman" w:hAnsi="Consolas" w:cs="Consolas"/>
          <w:color w:val="000000"/>
          <w:sz w:val="18"/>
          <w:szCs w:val="18"/>
          <w:lang w:eastAsia="ru-RU"/>
        </w:rPr>
        <w:t>е</w:t>
      </w:r>
      <w:r w:rsidRPr="006B40B7">
        <w:rPr>
          <w:rFonts w:ascii="Verdana" w:eastAsia="Times New Roman" w:hAnsi="Verdana" w:cs="Times New Roman"/>
          <w:color w:val="000000"/>
          <w:sz w:val="18"/>
          <w:szCs w:val="18"/>
          <w:lang w:eastAsia="ru-RU"/>
        </w:rPr>
        <w:t> (</w:t>
      </w:r>
      <w:r w:rsidRPr="006B40B7">
        <w:rPr>
          <w:rFonts w:ascii="Consolas" w:eastAsia="Times New Roman" w:hAnsi="Consolas" w:cs="Consolas"/>
          <w:color w:val="000000"/>
          <w:sz w:val="18"/>
          <w:szCs w:val="18"/>
          <w:lang w:eastAsia="ru-RU"/>
        </w:rPr>
        <w:t>Е</w:t>
      </w:r>
      <w:r w:rsidRPr="006B40B7">
        <w:rPr>
          <w:rFonts w:ascii="Verdana" w:eastAsia="Times New Roman" w:hAnsi="Verdana" w:cs="Times New Roman"/>
          <w:color w:val="000000"/>
          <w:sz w:val="18"/>
          <w:szCs w:val="18"/>
          <w:lang w:eastAsia="ru-RU"/>
        </w:rPr>
        <w:t>) и экспонента в виде целой константы.</w:t>
      </w:r>
    </w:p>
    <w:p w14:paraId="073DE1B3"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555555"/>
          <w:sz w:val="18"/>
          <w:szCs w:val="18"/>
          <w:lang w:eastAsia="ru-RU"/>
        </w:rPr>
        <w:t>Символьные константы</w:t>
      </w:r>
    </w:p>
    <w:p w14:paraId="6C084F6A"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Символьная константа — это один символ, например: </w:t>
      </w:r>
      <w:r w:rsidRPr="006B40B7">
        <w:rPr>
          <w:rFonts w:ascii="Consolas" w:eastAsia="Times New Roman" w:hAnsi="Consolas" w:cs="Consolas"/>
          <w:color w:val="000000"/>
          <w:sz w:val="18"/>
          <w:szCs w:val="18"/>
          <w:lang w:eastAsia="ru-RU"/>
        </w:rPr>
        <w:t>‘z’</w:t>
      </w:r>
      <w:r w:rsidRPr="006B40B7">
        <w:rPr>
          <w:rFonts w:ascii="Verdana" w:eastAsia="Times New Roman" w:hAnsi="Verdana" w:cs="Times New Roman"/>
          <w:color w:val="000000"/>
          <w:sz w:val="18"/>
          <w:szCs w:val="18"/>
          <w:lang w:eastAsia="ru-RU"/>
        </w:rPr>
        <w:t>. В качестве символьных констант также могут использоваться управляющие коды, не имеющие графического представления. При этом код управляющего символа начинается с символа </w:t>
      </w:r>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 (обратный слеш).</w:t>
      </w:r>
    </w:p>
    <w:p w14:paraId="15DB88FA"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000000"/>
          <w:sz w:val="18"/>
          <w:szCs w:val="18"/>
          <w:shd w:val="clear" w:color="auto" w:fill="FFFFFF"/>
          <w:lang w:eastAsia="ru-RU"/>
        </w:rPr>
        <w:t>Как правило, нажатие клавиши </w:t>
      </w:r>
      <w:proofErr w:type="spellStart"/>
      <w:r w:rsidRPr="006B40B7">
        <w:rPr>
          <w:rFonts w:ascii="Verdana" w:eastAsia="Times New Roman" w:hAnsi="Verdana" w:cs="Times New Roman"/>
          <w:color w:val="000000"/>
          <w:sz w:val="18"/>
          <w:szCs w:val="18"/>
          <w:shd w:val="clear" w:color="auto" w:fill="FFFFFF"/>
          <w:lang w:eastAsia="ru-RU"/>
        </w:rPr>
        <w:t>Enter</w:t>
      </w:r>
      <w:proofErr w:type="spellEnd"/>
      <w:r w:rsidRPr="006B40B7">
        <w:rPr>
          <w:rFonts w:ascii="Verdana" w:eastAsia="Times New Roman" w:hAnsi="Verdana" w:cs="Times New Roman"/>
          <w:b/>
          <w:bCs/>
          <w:color w:val="000000"/>
          <w:sz w:val="18"/>
          <w:szCs w:val="18"/>
          <w:shd w:val="clear" w:color="auto" w:fill="FFFFFF"/>
          <w:lang w:eastAsia="ru-RU"/>
        </w:rPr>
        <w:t> генерирует сразу два управляющих символа — перевод строки (</w:t>
      </w:r>
      <w:r w:rsidRPr="006B40B7">
        <w:rPr>
          <w:rFonts w:ascii="Consolas" w:eastAsia="Times New Roman" w:hAnsi="Consolas" w:cs="Consolas"/>
          <w:b/>
          <w:bCs/>
          <w:color w:val="000000"/>
          <w:sz w:val="18"/>
          <w:szCs w:val="18"/>
          <w:shd w:val="clear" w:color="auto" w:fill="FFFFFF"/>
          <w:lang w:eastAsia="ru-RU"/>
        </w:rPr>
        <w:t>0x0A</w:t>
      </w:r>
      <w:r w:rsidRPr="006B40B7">
        <w:rPr>
          <w:rFonts w:ascii="Verdana" w:eastAsia="Times New Roman" w:hAnsi="Verdana" w:cs="Times New Roman"/>
          <w:b/>
          <w:bCs/>
          <w:color w:val="000000"/>
          <w:sz w:val="18"/>
          <w:szCs w:val="18"/>
          <w:shd w:val="clear" w:color="auto" w:fill="FFFFFF"/>
          <w:lang w:eastAsia="ru-RU"/>
        </w:rPr>
        <w:t>) и возврат каретки (</w:t>
      </w:r>
      <w:r w:rsidRPr="006B40B7">
        <w:rPr>
          <w:rFonts w:ascii="Consolas" w:eastAsia="Times New Roman" w:hAnsi="Consolas" w:cs="Consolas"/>
          <w:b/>
          <w:bCs/>
          <w:color w:val="000000"/>
          <w:sz w:val="18"/>
          <w:szCs w:val="18"/>
          <w:shd w:val="clear" w:color="auto" w:fill="FFFFFF"/>
          <w:lang w:eastAsia="ru-RU"/>
        </w:rPr>
        <w:t>0x0D</w:t>
      </w:r>
      <w:r w:rsidRPr="006B40B7">
        <w:rPr>
          <w:rFonts w:ascii="Verdana" w:eastAsia="Times New Roman" w:hAnsi="Verdana" w:cs="Times New Roman"/>
          <w:b/>
          <w:bCs/>
          <w:color w:val="000000"/>
          <w:sz w:val="18"/>
          <w:szCs w:val="18"/>
          <w:shd w:val="clear" w:color="auto" w:fill="FFFFFF"/>
          <w:lang w:eastAsia="ru-RU"/>
        </w:rPr>
        <w:t>).</w:t>
      </w:r>
      <w:r w:rsidRPr="006B40B7">
        <w:rPr>
          <w:rFonts w:ascii="Verdana" w:eastAsia="Times New Roman" w:hAnsi="Verdana" w:cs="Times New Roman"/>
          <w:b/>
          <w:bCs/>
          <w:color w:val="000000"/>
          <w:sz w:val="18"/>
          <w:szCs w:val="18"/>
          <w:lang w:eastAsia="ru-RU"/>
        </w:rPr>
        <w:br/>
      </w:r>
      <w:r w:rsidRPr="006B40B7">
        <w:rPr>
          <w:rFonts w:ascii="Verdana" w:eastAsia="Times New Roman" w:hAnsi="Verdana" w:cs="Times New Roman"/>
          <w:b/>
          <w:bCs/>
          <w:color w:val="000000"/>
          <w:sz w:val="18"/>
          <w:szCs w:val="18"/>
          <w:lang w:eastAsia="ru-RU"/>
        </w:rPr>
        <w:br/>
      </w:r>
      <w:r w:rsidRPr="006B40B7">
        <w:rPr>
          <w:rFonts w:ascii="Verdana" w:eastAsia="Times New Roman" w:hAnsi="Verdana" w:cs="Times New Roman"/>
          <w:b/>
          <w:bCs/>
          <w:color w:val="000000"/>
          <w:sz w:val="18"/>
          <w:szCs w:val="18"/>
          <w:shd w:val="clear" w:color="auto" w:fill="FFFFFF"/>
          <w:lang w:eastAsia="ru-RU"/>
        </w:rPr>
        <w:t>Все символьные константы имеют тип </w:t>
      </w:r>
      <w:proofErr w:type="spellStart"/>
      <w:r w:rsidRPr="006B40B7">
        <w:rPr>
          <w:rFonts w:ascii="Consolas" w:eastAsia="Times New Roman" w:hAnsi="Consolas" w:cs="Consolas"/>
          <w:b/>
          <w:bCs/>
          <w:sz w:val="18"/>
          <w:szCs w:val="18"/>
          <w:shd w:val="clear" w:color="auto" w:fill="FFFFFF"/>
          <w:lang w:eastAsia="ru-RU"/>
        </w:rPr>
        <w:t>char</w:t>
      </w:r>
      <w:proofErr w:type="spellEnd"/>
      <w:r w:rsidRPr="006B40B7">
        <w:rPr>
          <w:rFonts w:ascii="Verdana" w:eastAsia="Times New Roman" w:hAnsi="Verdana" w:cs="Times New Roman"/>
          <w:b/>
          <w:bCs/>
          <w:color w:val="000000"/>
          <w:sz w:val="18"/>
          <w:szCs w:val="18"/>
          <w:shd w:val="clear" w:color="auto" w:fill="FFFFFF"/>
          <w:lang w:eastAsia="ru-RU"/>
        </w:rPr>
        <w:t> и занимают в памяти 1 байт. Значением символьной константы является числовое значение её внутреннего кода.</w:t>
      </w:r>
      <w:r w:rsidRPr="006B40B7">
        <w:rPr>
          <w:rFonts w:ascii="Verdana" w:eastAsia="Times New Roman" w:hAnsi="Verdana" w:cs="Times New Roman"/>
          <w:b/>
          <w:bCs/>
          <w:color w:val="555555"/>
          <w:sz w:val="18"/>
          <w:szCs w:val="18"/>
          <w:lang w:eastAsia="ru-RU"/>
        </w:rPr>
        <w:t xml:space="preserve"> </w:t>
      </w:r>
    </w:p>
    <w:p w14:paraId="22228EDA"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555555"/>
          <w:sz w:val="18"/>
          <w:szCs w:val="18"/>
          <w:lang w:eastAsia="ru-RU"/>
        </w:rPr>
        <w:t>Строковые константы</w:t>
      </w:r>
    </w:p>
    <w:p w14:paraId="22CF053B"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Строковая константа — это последовательность символов, заключенная в кавычки, например:</w:t>
      </w:r>
    </w:p>
    <w:p w14:paraId="7B087F92" w14:textId="77777777" w:rsidR="006B40B7" w:rsidRPr="006B40B7" w:rsidRDefault="006B40B7" w:rsidP="006B40B7">
      <w:pPr>
        <w:shd w:val="clear" w:color="auto" w:fill="FFFFFF"/>
        <w:spacing w:after="0" w:line="240" w:lineRule="auto"/>
        <w:jc w:val="center"/>
        <w:rPr>
          <w:rFonts w:ascii="Verdana" w:eastAsia="Times New Roman" w:hAnsi="Verdana" w:cs="Times New Roman"/>
          <w:color w:val="000000"/>
          <w:sz w:val="18"/>
          <w:szCs w:val="18"/>
          <w:lang w:eastAsia="ru-RU"/>
        </w:rPr>
      </w:pPr>
      <w:r w:rsidRPr="006B40B7">
        <w:rPr>
          <w:rFonts w:ascii="Consolas" w:eastAsia="Times New Roman" w:hAnsi="Consolas" w:cs="Consolas"/>
          <w:color w:val="000000"/>
          <w:sz w:val="18"/>
          <w:szCs w:val="18"/>
          <w:lang w:eastAsia="ru-RU"/>
        </w:rPr>
        <w:t>«Это строковая константа»</w:t>
      </w:r>
    </w:p>
    <w:p w14:paraId="10130DC3"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Кавычки не входят в строку, а лишь ограничивают её. Технически строковая константа представляет собой массив символов, и по этому признаку может быть отнесена к разряду сложных объектов языка Си.</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В конце каждой строковой константы компилятор помещает </w:t>
      </w:r>
      <w:r w:rsidRPr="006B40B7">
        <w:rPr>
          <w:rFonts w:ascii="Consolas" w:eastAsia="Times New Roman" w:hAnsi="Consolas" w:cs="Consolas"/>
          <w:color w:val="000000"/>
          <w:sz w:val="18"/>
          <w:szCs w:val="18"/>
          <w:lang w:eastAsia="ru-RU"/>
        </w:rPr>
        <w:t>‘\0’</w:t>
      </w:r>
      <w:r w:rsidRPr="006B40B7">
        <w:rPr>
          <w:rFonts w:ascii="Verdana" w:eastAsia="Times New Roman" w:hAnsi="Verdana" w:cs="Times New Roman"/>
          <w:color w:val="000000"/>
          <w:sz w:val="18"/>
          <w:szCs w:val="18"/>
          <w:lang w:eastAsia="ru-RU"/>
        </w:rPr>
        <w:t> (нуль-символ), чтобы программе было возможно определить конец строки. Такое представление означает, что размер строковой константы не ограничен каким-либо пределом, но для определения длины строковой константы её нужно полностью просмотреть.</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Поскольку строковая константа состоит из символов, то она имеет тип </w:t>
      </w:r>
      <w:proofErr w:type="spellStart"/>
      <w:r w:rsidRPr="006B40B7">
        <w:rPr>
          <w:rFonts w:ascii="Consolas" w:eastAsia="Times New Roman" w:hAnsi="Consolas" w:cs="Consolas"/>
          <w:color w:val="000000"/>
          <w:sz w:val="18"/>
          <w:szCs w:val="18"/>
          <w:lang w:eastAsia="ru-RU"/>
        </w:rPr>
        <w:t>char</w:t>
      </w:r>
      <w:proofErr w:type="spellEnd"/>
      <w:r w:rsidRPr="006B40B7">
        <w:rPr>
          <w:rFonts w:ascii="Verdana" w:eastAsia="Times New Roman" w:hAnsi="Verdana" w:cs="Times New Roman"/>
          <w:color w:val="000000"/>
          <w:sz w:val="18"/>
          <w:szCs w:val="18"/>
          <w:lang w:eastAsia="ru-RU"/>
        </w:rPr>
        <w:t>. Количество ячеек памяти, необходимое для хранения строковой константы на 1 больше количества символов в ней (1 байт используется для хранения нуль-символа).</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Символьная константа </w:t>
      </w:r>
      <w:r w:rsidRPr="006B40B7">
        <w:rPr>
          <w:rFonts w:ascii="Consolas" w:eastAsia="Times New Roman" w:hAnsi="Consolas" w:cs="Consolas"/>
          <w:color w:val="000000"/>
          <w:sz w:val="18"/>
          <w:szCs w:val="18"/>
          <w:lang w:eastAsia="ru-RU"/>
        </w:rPr>
        <w:t>‘x’</w:t>
      </w:r>
      <w:r w:rsidRPr="006B40B7">
        <w:rPr>
          <w:rFonts w:ascii="Verdana" w:eastAsia="Times New Roman" w:hAnsi="Verdana" w:cs="Times New Roman"/>
          <w:color w:val="000000"/>
          <w:sz w:val="18"/>
          <w:szCs w:val="18"/>
          <w:lang w:eastAsia="ru-RU"/>
        </w:rPr>
        <w:t> и строка из одного символа </w:t>
      </w:r>
      <w:r w:rsidRPr="006B40B7">
        <w:rPr>
          <w:rFonts w:ascii="Consolas" w:eastAsia="Times New Roman" w:hAnsi="Consolas" w:cs="Consolas"/>
          <w:color w:val="000000"/>
          <w:sz w:val="18"/>
          <w:szCs w:val="18"/>
          <w:lang w:eastAsia="ru-RU"/>
        </w:rPr>
        <w:t>«x»</w:t>
      </w:r>
      <w:r w:rsidRPr="006B40B7">
        <w:rPr>
          <w:rFonts w:ascii="Verdana" w:eastAsia="Times New Roman" w:hAnsi="Verdana" w:cs="Times New Roman"/>
          <w:color w:val="000000"/>
          <w:sz w:val="18"/>
          <w:szCs w:val="18"/>
          <w:lang w:eastAsia="ru-RU"/>
        </w:rPr>
        <w:t> — не одно и то же. Символьная константа — это символ, используемый для числового представления буквы x, а строковая константа </w:t>
      </w:r>
      <w:r w:rsidRPr="006B40B7">
        <w:rPr>
          <w:rFonts w:ascii="Consolas" w:eastAsia="Times New Roman" w:hAnsi="Consolas" w:cs="Consolas"/>
          <w:color w:val="000000"/>
          <w:sz w:val="18"/>
          <w:szCs w:val="18"/>
          <w:lang w:eastAsia="ru-RU"/>
        </w:rPr>
        <w:t>«x»</w:t>
      </w:r>
      <w:r w:rsidRPr="006B40B7">
        <w:rPr>
          <w:rFonts w:ascii="Verdana" w:eastAsia="Times New Roman" w:hAnsi="Verdana" w:cs="Times New Roman"/>
          <w:color w:val="000000"/>
          <w:sz w:val="18"/>
          <w:szCs w:val="18"/>
          <w:lang w:eastAsia="ru-RU"/>
        </w:rPr>
        <w:t> содержит символ </w:t>
      </w:r>
      <w:r w:rsidRPr="006B40B7">
        <w:rPr>
          <w:rFonts w:ascii="Consolas" w:eastAsia="Times New Roman" w:hAnsi="Consolas" w:cs="Consolas"/>
          <w:color w:val="000000"/>
          <w:sz w:val="18"/>
          <w:szCs w:val="18"/>
          <w:lang w:eastAsia="ru-RU"/>
        </w:rPr>
        <w:t>‘x’</w:t>
      </w:r>
      <w:r w:rsidRPr="006B40B7">
        <w:rPr>
          <w:rFonts w:ascii="Verdana" w:eastAsia="Times New Roman" w:hAnsi="Verdana" w:cs="Times New Roman"/>
          <w:color w:val="000000"/>
          <w:sz w:val="18"/>
          <w:szCs w:val="18"/>
          <w:lang w:eastAsia="ru-RU"/>
        </w:rPr>
        <w:t> и нуль-символ </w:t>
      </w:r>
      <w:r w:rsidRPr="006B40B7">
        <w:rPr>
          <w:rFonts w:ascii="Consolas" w:eastAsia="Times New Roman" w:hAnsi="Consolas" w:cs="Consolas"/>
          <w:color w:val="000000"/>
          <w:sz w:val="18"/>
          <w:szCs w:val="18"/>
          <w:lang w:eastAsia="ru-RU"/>
        </w:rPr>
        <w:t>‘\0’</w:t>
      </w:r>
      <w:r w:rsidRPr="006B40B7">
        <w:rPr>
          <w:rFonts w:ascii="Verdana" w:eastAsia="Times New Roman" w:hAnsi="Verdana" w:cs="Times New Roman"/>
          <w:color w:val="000000"/>
          <w:sz w:val="18"/>
          <w:szCs w:val="18"/>
          <w:lang w:eastAsia="ru-RU"/>
        </w:rPr>
        <w:t> и занимает в памяти 2 байта. Если в программе строковые константы записаны одна за другой через разделители, то при выполнении программы они будут размещаться в последовательных ячейках памяти.</w:t>
      </w:r>
    </w:p>
    <w:p w14:paraId="46039FEC"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141AEF69"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Операции и выражения. Унарные, бинарные и тернарные операции. Приоритет в выражениях. Приоритет операций.</w:t>
      </w:r>
    </w:p>
    <w:p w14:paraId="685F5E57" w14:textId="77777777" w:rsidR="006B40B7" w:rsidRPr="006B40B7" w:rsidRDefault="006B40B7" w:rsidP="006B40B7">
      <w:pPr>
        <w:shd w:val="clear" w:color="auto" w:fill="FFFFFF"/>
        <w:spacing w:before="100" w:beforeAutospacing="1" w:after="0" w:line="360" w:lineRule="atLeast"/>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Операторы производят свои действия над переменными, константами и выражениями. В предыдущей теме были рассмотрены переменные, которые представляют собой именованные ячейки памяти, предназначенные для хранения и обработки данных. Для работы с переменными и константами предназначены операции.</w:t>
      </w:r>
    </w:p>
    <w:p w14:paraId="2DB32F96" w14:textId="77777777" w:rsidR="006B40B7" w:rsidRPr="006B40B7" w:rsidRDefault="006B40B7" w:rsidP="006B40B7">
      <w:pPr>
        <w:shd w:val="clear" w:color="auto" w:fill="FFFFFF"/>
        <w:spacing w:before="100" w:beforeAutospacing="1" w:after="0" w:line="360" w:lineRule="atLeast"/>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i/>
          <w:iCs/>
          <w:color w:val="000000"/>
          <w:sz w:val="18"/>
          <w:szCs w:val="18"/>
          <w:lang w:eastAsia="ru-RU"/>
        </w:rPr>
        <w:t>Операция</w:t>
      </w:r>
      <w:r w:rsidRPr="006B40B7">
        <w:rPr>
          <w:rFonts w:ascii="Georgia" w:eastAsia="Times New Roman" w:hAnsi="Georgia" w:cs="Times New Roman"/>
          <w:color w:val="000000"/>
          <w:sz w:val="18"/>
          <w:szCs w:val="18"/>
          <w:lang w:eastAsia="ru-RU"/>
        </w:rPr>
        <w:t> – это символ, представляющий собой некоторую операцию, производимую с данными. В языке Си существуют несколько видов операций: арифметические операции, операции сравнения, битовые и логические операции. Все эти операции будут рассмотрены ниже.</w:t>
      </w:r>
    </w:p>
    <w:p w14:paraId="4E354A42" w14:textId="77777777" w:rsidR="006B40B7" w:rsidRPr="006B40B7" w:rsidRDefault="006B40B7" w:rsidP="006B40B7">
      <w:pPr>
        <w:shd w:val="clear" w:color="auto" w:fill="FFFFFF"/>
        <w:spacing w:before="100" w:beforeAutospacing="1" w:after="0" w:line="360" w:lineRule="atLeast"/>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Переменные и константы, над которыми производится операция, называются </w:t>
      </w:r>
      <w:r w:rsidRPr="006B40B7">
        <w:rPr>
          <w:rFonts w:ascii="Georgia" w:eastAsia="Times New Roman" w:hAnsi="Georgia" w:cs="Times New Roman"/>
          <w:i/>
          <w:iCs/>
          <w:color w:val="000000"/>
          <w:sz w:val="18"/>
          <w:szCs w:val="18"/>
          <w:lang w:eastAsia="ru-RU"/>
        </w:rPr>
        <w:t>операндами</w:t>
      </w:r>
      <w:r w:rsidRPr="006B40B7">
        <w:rPr>
          <w:rFonts w:ascii="Georgia" w:eastAsia="Times New Roman" w:hAnsi="Georgia" w:cs="Times New Roman"/>
          <w:color w:val="000000"/>
          <w:sz w:val="18"/>
          <w:szCs w:val="18"/>
          <w:lang w:eastAsia="ru-RU"/>
        </w:rPr>
        <w:t>. Операция, которая воздействует на два операнда, называется </w:t>
      </w:r>
      <w:r w:rsidRPr="006B40B7">
        <w:rPr>
          <w:rFonts w:ascii="Georgia" w:eastAsia="Times New Roman" w:hAnsi="Georgia" w:cs="Times New Roman"/>
          <w:i/>
          <w:iCs/>
          <w:color w:val="000000"/>
          <w:sz w:val="18"/>
          <w:szCs w:val="18"/>
          <w:lang w:eastAsia="ru-RU"/>
        </w:rPr>
        <w:t>бинарной</w:t>
      </w:r>
      <w:r w:rsidRPr="006B40B7">
        <w:rPr>
          <w:rFonts w:ascii="Georgia" w:eastAsia="Times New Roman" w:hAnsi="Georgia" w:cs="Times New Roman"/>
          <w:color w:val="000000"/>
          <w:sz w:val="18"/>
          <w:szCs w:val="18"/>
          <w:lang w:eastAsia="ru-RU"/>
        </w:rPr>
        <w:t>, а операция, воздействующая на один операнд – </w:t>
      </w:r>
      <w:r w:rsidRPr="006B40B7">
        <w:rPr>
          <w:rFonts w:ascii="Georgia" w:eastAsia="Times New Roman" w:hAnsi="Georgia" w:cs="Times New Roman"/>
          <w:i/>
          <w:iCs/>
          <w:color w:val="000000"/>
          <w:sz w:val="18"/>
          <w:szCs w:val="18"/>
          <w:lang w:eastAsia="ru-RU"/>
        </w:rPr>
        <w:t>унарной</w:t>
      </w:r>
      <w:r w:rsidRPr="006B40B7">
        <w:rPr>
          <w:rFonts w:ascii="Georgia" w:eastAsia="Times New Roman" w:hAnsi="Georgia" w:cs="Times New Roman"/>
          <w:color w:val="000000"/>
          <w:sz w:val="18"/>
          <w:szCs w:val="18"/>
          <w:lang w:eastAsia="ru-RU"/>
        </w:rPr>
        <w:t>. В математике также используется термин </w:t>
      </w:r>
      <w:r w:rsidRPr="006B40B7">
        <w:rPr>
          <w:rFonts w:ascii="Georgia" w:eastAsia="Times New Roman" w:hAnsi="Georgia" w:cs="Times New Roman"/>
          <w:i/>
          <w:iCs/>
          <w:color w:val="000000"/>
          <w:sz w:val="18"/>
          <w:szCs w:val="18"/>
          <w:lang w:eastAsia="ru-RU"/>
        </w:rPr>
        <w:t>n-</w:t>
      </w:r>
      <w:proofErr w:type="spellStart"/>
      <w:r w:rsidRPr="006B40B7">
        <w:rPr>
          <w:rFonts w:ascii="Georgia" w:eastAsia="Times New Roman" w:hAnsi="Georgia" w:cs="Times New Roman"/>
          <w:i/>
          <w:iCs/>
          <w:color w:val="000000"/>
          <w:sz w:val="18"/>
          <w:szCs w:val="18"/>
          <w:lang w:eastAsia="ru-RU"/>
        </w:rPr>
        <w:t>арная</w:t>
      </w:r>
      <w:proofErr w:type="spellEnd"/>
      <w:r w:rsidRPr="006B40B7">
        <w:rPr>
          <w:rFonts w:ascii="Georgia" w:eastAsia="Times New Roman" w:hAnsi="Georgia" w:cs="Times New Roman"/>
          <w:color w:val="000000"/>
          <w:sz w:val="18"/>
          <w:szCs w:val="18"/>
          <w:lang w:eastAsia="ru-RU"/>
        </w:rPr>
        <w:t> операция, если производится действие над </w:t>
      </w:r>
      <w:r w:rsidRPr="006B40B7">
        <w:rPr>
          <w:rFonts w:ascii="Georgia" w:eastAsia="Times New Roman" w:hAnsi="Georgia" w:cs="Times New Roman"/>
          <w:b/>
          <w:bCs/>
          <w:i/>
          <w:iCs/>
          <w:color w:val="000000"/>
          <w:sz w:val="18"/>
          <w:szCs w:val="18"/>
          <w:lang w:eastAsia="ru-RU"/>
        </w:rPr>
        <w:t>n</w:t>
      </w:r>
      <w:r w:rsidRPr="006B40B7">
        <w:rPr>
          <w:rFonts w:ascii="Georgia" w:eastAsia="Times New Roman" w:hAnsi="Georgia" w:cs="Times New Roman"/>
          <w:color w:val="000000"/>
          <w:sz w:val="18"/>
          <w:szCs w:val="18"/>
          <w:lang w:eastAsia="ru-RU"/>
        </w:rPr>
        <w:t> операндами.</w:t>
      </w:r>
    </w:p>
    <w:p w14:paraId="6D6EABBA" w14:textId="77777777" w:rsidR="006B40B7" w:rsidRPr="006B40B7" w:rsidRDefault="006B40B7" w:rsidP="006B40B7">
      <w:pPr>
        <w:shd w:val="clear" w:color="auto" w:fill="FFFFFF"/>
        <w:spacing w:before="100" w:beforeAutospacing="1" w:after="0" w:line="360" w:lineRule="atLeast"/>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lastRenderedPageBreak/>
        <w:t>Большинство операций являются бинарными: сложение, умножение, деление, различные варианты операций сравнения и т.д. Унарной операцией является «минут», например, </w:t>
      </w:r>
      <w:r w:rsidRPr="006B40B7">
        <w:rPr>
          <w:rFonts w:ascii="Georgia" w:eastAsia="Times New Roman" w:hAnsi="Georgia" w:cs="Times New Roman"/>
          <w:b/>
          <w:bCs/>
          <w:i/>
          <w:iCs/>
          <w:color w:val="000000"/>
          <w:sz w:val="18"/>
          <w:szCs w:val="18"/>
          <w:lang w:eastAsia="ru-RU"/>
        </w:rPr>
        <w:t>-7</w:t>
      </w:r>
      <w:r w:rsidRPr="006B40B7">
        <w:rPr>
          <w:rFonts w:ascii="Georgia" w:eastAsia="Times New Roman" w:hAnsi="Georgia" w:cs="Times New Roman"/>
          <w:color w:val="000000"/>
          <w:sz w:val="18"/>
          <w:szCs w:val="18"/>
          <w:lang w:eastAsia="ru-RU"/>
        </w:rPr>
        <w:t>.</w:t>
      </w:r>
    </w:p>
    <w:p w14:paraId="49BEF209" w14:textId="77777777" w:rsidR="006B40B7" w:rsidRPr="006B40B7" w:rsidRDefault="006B40B7" w:rsidP="006B40B7">
      <w:pPr>
        <w:shd w:val="clear" w:color="auto" w:fill="FFFFFF"/>
        <w:spacing w:before="100" w:beforeAutospacing="1" w:after="0" w:line="360" w:lineRule="atLeast"/>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Комбинация операций и операндов называется </w:t>
      </w:r>
      <w:r w:rsidRPr="006B40B7">
        <w:rPr>
          <w:rFonts w:ascii="Georgia" w:eastAsia="Times New Roman" w:hAnsi="Georgia" w:cs="Times New Roman"/>
          <w:i/>
          <w:iCs/>
          <w:color w:val="000000"/>
          <w:sz w:val="18"/>
          <w:szCs w:val="18"/>
          <w:lang w:eastAsia="ru-RU"/>
        </w:rPr>
        <w:t>выражением</w:t>
      </w:r>
      <w:r w:rsidRPr="006B40B7">
        <w:rPr>
          <w:rFonts w:ascii="Georgia" w:eastAsia="Times New Roman" w:hAnsi="Georgia" w:cs="Times New Roman"/>
          <w:color w:val="000000"/>
          <w:sz w:val="18"/>
          <w:szCs w:val="18"/>
          <w:lang w:eastAsia="ru-RU"/>
        </w:rPr>
        <w:t>. Простейшее выражение может состоять только из одного операнда, а выражение, являющееся частью другого, называется </w:t>
      </w:r>
      <w:r w:rsidRPr="006B40B7">
        <w:rPr>
          <w:rFonts w:ascii="Georgia" w:eastAsia="Times New Roman" w:hAnsi="Georgia" w:cs="Times New Roman"/>
          <w:i/>
          <w:iCs/>
          <w:color w:val="000000"/>
          <w:sz w:val="18"/>
          <w:szCs w:val="18"/>
          <w:lang w:eastAsia="ru-RU"/>
        </w:rPr>
        <w:t>подвыражением</w:t>
      </w:r>
      <w:r w:rsidRPr="006B40B7">
        <w:rPr>
          <w:rFonts w:ascii="Georgia" w:eastAsia="Times New Roman" w:hAnsi="Georgia" w:cs="Times New Roman"/>
          <w:color w:val="000000"/>
          <w:sz w:val="18"/>
          <w:szCs w:val="18"/>
          <w:lang w:eastAsia="ru-RU"/>
        </w:rPr>
        <w:t>.</w:t>
      </w:r>
    </w:p>
    <w:p w14:paraId="3D5819AA"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Приоритет операций.</w:t>
      </w:r>
    </w:p>
    <w:p w14:paraId="77DD52CA"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 xml:space="preserve">Всем наверно с детства знакома задачка с подковыркой, когда </w:t>
      </w:r>
      <w:proofErr w:type="spellStart"/>
      <w:r w:rsidRPr="006B40B7">
        <w:rPr>
          <w:rFonts w:ascii="Arial" w:eastAsia="Times New Roman" w:hAnsi="Arial" w:cs="Arial"/>
          <w:color w:val="000000"/>
          <w:sz w:val="18"/>
          <w:szCs w:val="18"/>
          <w:lang w:eastAsia="ru-RU"/>
        </w:rPr>
        <w:t>опоненту</w:t>
      </w:r>
      <w:proofErr w:type="spellEnd"/>
      <w:r w:rsidRPr="006B40B7">
        <w:rPr>
          <w:rFonts w:ascii="Arial" w:eastAsia="Times New Roman" w:hAnsi="Arial" w:cs="Arial"/>
          <w:color w:val="000000"/>
          <w:sz w:val="18"/>
          <w:szCs w:val="18"/>
          <w:lang w:eastAsia="ru-RU"/>
        </w:rPr>
        <w:t xml:space="preserve"> говорят сколько будет два плюс два умножить на два. Многие </w:t>
      </w:r>
      <w:proofErr w:type="gramStart"/>
      <w:r w:rsidRPr="006B40B7">
        <w:rPr>
          <w:rFonts w:ascii="Arial" w:eastAsia="Times New Roman" w:hAnsi="Arial" w:cs="Arial"/>
          <w:color w:val="000000"/>
          <w:sz w:val="18"/>
          <w:szCs w:val="18"/>
          <w:lang w:eastAsia="ru-RU"/>
        </w:rPr>
        <w:t>забывают</w:t>
      </w:r>
      <w:proofErr w:type="gramEnd"/>
      <w:r w:rsidRPr="006B40B7">
        <w:rPr>
          <w:rFonts w:ascii="Arial" w:eastAsia="Times New Roman" w:hAnsi="Arial" w:cs="Arial"/>
          <w:color w:val="000000"/>
          <w:sz w:val="18"/>
          <w:szCs w:val="18"/>
          <w:lang w:eastAsia="ru-RU"/>
        </w:rPr>
        <w:t xml:space="preserve"> что в математике сначала надо умножать, а потом только прибавлять, и потому ответ не 8, а 6.</w:t>
      </w:r>
    </w:p>
    <w:p w14:paraId="00BE0CE4"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В языке программирования Си, тоже есть определенны порядок выполнения арифметических операций. Он очень похож на тот, который мы используем в обычной жизни.</w:t>
      </w:r>
    </w:p>
    <w:p w14:paraId="160143E6"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Операции в скобках</w:t>
      </w:r>
    </w:p>
    <w:p w14:paraId="49968374"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 xml:space="preserve">Функции (типа </w:t>
      </w:r>
      <w:proofErr w:type="spellStart"/>
      <w:r w:rsidRPr="006B40B7">
        <w:rPr>
          <w:rFonts w:ascii="Arial" w:eastAsia="Times New Roman" w:hAnsi="Arial" w:cs="Arial"/>
          <w:color w:val="000000"/>
          <w:sz w:val="18"/>
          <w:szCs w:val="18"/>
          <w:lang w:eastAsia="ru-RU"/>
        </w:rPr>
        <w:t>sqrt</w:t>
      </w:r>
      <w:proofErr w:type="spellEnd"/>
      <w:r w:rsidRPr="006B40B7">
        <w:rPr>
          <w:rFonts w:ascii="Arial" w:eastAsia="Times New Roman" w:hAnsi="Arial" w:cs="Arial"/>
          <w:color w:val="000000"/>
          <w:sz w:val="18"/>
          <w:szCs w:val="18"/>
          <w:lang w:eastAsia="ru-RU"/>
        </w:rPr>
        <w:t xml:space="preserve">, </w:t>
      </w:r>
      <w:proofErr w:type="spellStart"/>
      <w:r w:rsidRPr="006B40B7">
        <w:rPr>
          <w:rFonts w:ascii="Arial" w:eastAsia="Times New Roman" w:hAnsi="Arial" w:cs="Arial"/>
          <w:color w:val="000000"/>
          <w:sz w:val="18"/>
          <w:szCs w:val="18"/>
          <w:lang w:eastAsia="ru-RU"/>
        </w:rPr>
        <w:t>cos</w:t>
      </w:r>
      <w:proofErr w:type="spellEnd"/>
      <w:r w:rsidRPr="006B40B7">
        <w:rPr>
          <w:rFonts w:ascii="Arial" w:eastAsia="Times New Roman" w:hAnsi="Arial" w:cs="Arial"/>
          <w:color w:val="000000"/>
          <w:sz w:val="18"/>
          <w:szCs w:val="18"/>
          <w:lang w:eastAsia="ru-RU"/>
        </w:rPr>
        <w:t xml:space="preserve"> и другие)</w:t>
      </w:r>
    </w:p>
    <w:p w14:paraId="2E3DE7A0"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Умножение, деление, остаток от деления (слева направо, как в обычной жизни)</w:t>
      </w:r>
    </w:p>
    <w:p w14:paraId="17EBA544"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Сложение вычитание (слева направо, как в обычной жизни)</w:t>
      </w:r>
    </w:p>
    <w:p w14:paraId="462FE7C3"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Для примера рассмотрим следующее выражение записанное на языке Си:</w:t>
      </w:r>
    </w:p>
    <w:p w14:paraId="36DAF750"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Приоритет арифметических операций</w:t>
      </w:r>
    </w:p>
    <w:p w14:paraId="094E78E1"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Над каждым действием вы видите каким оно выполняется по счету.</w:t>
      </w:r>
    </w:p>
    <w:p w14:paraId="228007C9"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24B77EC4"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Операции и выражения. Арифметические операции. Операция присваивания и ее сокращенная запись.</w:t>
      </w:r>
    </w:p>
    <w:p w14:paraId="2E86E964"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w:t>
      </w:r>
      <w:r w:rsidRPr="006B40B7">
        <w:rPr>
          <w:rFonts w:ascii="Georgia" w:eastAsia="Calibri" w:hAnsi="Georgia" w:cs="Times New Roman"/>
          <w:color w:val="000000"/>
          <w:sz w:val="18"/>
          <w:szCs w:val="18"/>
          <w:shd w:val="clear" w:color="auto" w:fill="FFFFFF"/>
        </w:rPr>
        <w:t xml:space="preserve"> Наиболее часто используемым классом операций языка Си являются арифметические операции. К ним относятся операции сложения, вычитания, умножения, деления, взятия остатка от деления и операция изменения знака.</w:t>
      </w:r>
    </w:p>
    <w:tbl>
      <w:tblPr>
        <w:tblW w:w="12326" w:type="dxa"/>
        <w:tblCellSpacing w:w="0" w:type="dxa"/>
        <w:tblInd w:w="150" w:type="dxa"/>
        <w:tblBorders>
          <w:top w:val="outset" w:sz="6" w:space="0" w:color="00000A"/>
          <w:left w:val="outset" w:sz="6" w:space="0" w:color="00000A"/>
          <w:bottom w:val="outset" w:sz="6" w:space="0" w:color="00000A"/>
          <w:right w:val="outset" w:sz="6" w:space="0" w:color="00000A"/>
        </w:tblBorders>
        <w:shd w:val="clear" w:color="auto" w:fill="FFFFFF"/>
        <w:tblCellMar>
          <w:top w:w="120" w:type="dxa"/>
          <w:left w:w="120" w:type="dxa"/>
          <w:bottom w:w="120" w:type="dxa"/>
          <w:right w:w="120" w:type="dxa"/>
        </w:tblCellMar>
        <w:tblLook w:val="04A0" w:firstRow="1" w:lastRow="0" w:firstColumn="1" w:lastColumn="0" w:noHBand="0" w:noVBand="1"/>
      </w:tblPr>
      <w:tblGrid>
        <w:gridCol w:w="3412"/>
        <w:gridCol w:w="5315"/>
        <w:gridCol w:w="3599"/>
      </w:tblGrid>
      <w:tr w:rsidR="006B40B7" w:rsidRPr="006B40B7" w14:paraId="6074D209" w14:textId="77777777" w:rsidTr="006B40B7">
        <w:trPr>
          <w:tblCellSpacing w:w="0" w:type="dxa"/>
        </w:trPr>
        <w:tc>
          <w:tcPr>
            <w:tcW w:w="3412" w:type="dxa"/>
            <w:tcBorders>
              <w:top w:val="outset" w:sz="6" w:space="0" w:color="00000A"/>
              <w:left w:val="outset" w:sz="6" w:space="0" w:color="00000A"/>
              <w:bottom w:val="outset" w:sz="6" w:space="0" w:color="00000A"/>
              <w:right w:val="outset" w:sz="6" w:space="0" w:color="00000A"/>
            </w:tcBorders>
            <w:shd w:val="clear" w:color="auto" w:fill="FFFFFF"/>
            <w:hideMark/>
          </w:tcPr>
          <w:p w14:paraId="08B4600C"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w:t>
            </w:r>
          </w:p>
        </w:tc>
        <w:tc>
          <w:tcPr>
            <w:tcW w:w="5315" w:type="dxa"/>
            <w:tcBorders>
              <w:top w:val="outset" w:sz="6" w:space="0" w:color="00000A"/>
              <w:left w:val="outset" w:sz="6" w:space="0" w:color="00000A"/>
              <w:bottom w:val="outset" w:sz="6" w:space="0" w:color="00000A"/>
              <w:right w:val="outset" w:sz="6" w:space="0" w:color="00000A"/>
            </w:tcBorders>
            <w:shd w:val="clear" w:color="auto" w:fill="FFFFFF"/>
            <w:hideMark/>
          </w:tcPr>
          <w:p w14:paraId="0AD5611D"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Сложение</w:t>
            </w:r>
          </w:p>
        </w:tc>
        <w:tc>
          <w:tcPr>
            <w:tcW w:w="3599" w:type="dxa"/>
            <w:tcBorders>
              <w:top w:val="outset" w:sz="6" w:space="0" w:color="00000A"/>
              <w:left w:val="outset" w:sz="6" w:space="0" w:color="00000A"/>
              <w:bottom w:val="outset" w:sz="6" w:space="0" w:color="00000A"/>
              <w:right w:val="outset" w:sz="6" w:space="0" w:color="00000A"/>
            </w:tcBorders>
            <w:shd w:val="clear" w:color="auto" w:fill="FFFFFF"/>
            <w:hideMark/>
          </w:tcPr>
          <w:p w14:paraId="36FB4437"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 xml:space="preserve">z = </w:t>
            </w:r>
            <w:proofErr w:type="spellStart"/>
            <w:r w:rsidRPr="006B40B7">
              <w:rPr>
                <w:rFonts w:ascii="Georgia" w:eastAsia="Times New Roman" w:hAnsi="Georgia" w:cs="Times New Roman"/>
                <w:sz w:val="18"/>
                <w:szCs w:val="18"/>
                <w:lang w:eastAsia="ru-RU"/>
              </w:rPr>
              <w:t>x+y</w:t>
            </w:r>
            <w:proofErr w:type="spellEnd"/>
          </w:p>
        </w:tc>
      </w:tr>
      <w:tr w:rsidR="006B40B7" w:rsidRPr="006B40B7" w14:paraId="171606C6" w14:textId="77777777" w:rsidTr="006B40B7">
        <w:trPr>
          <w:tblCellSpacing w:w="0" w:type="dxa"/>
        </w:trPr>
        <w:tc>
          <w:tcPr>
            <w:tcW w:w="3412" w:type="dxa"/>
            <w:tcBorders>
              <w:top w:val="outset" w:sz="6" w:space="0" w:color="00000A"/>
              <w:left w:val="outset" w:sz="6" w:space="0" w:color="00000A"/>
              <w:bottom w:val="outset" w:sz="6" w:space="0" w:color="00000A"/>
              <w:right w:val="outset" w:sz="6" w:space="0" w:color="00000A"/>
            </w:tcBorders>
            <w:shd w:val="clear" w:color="auto" w:fill="FFFFFF"/>
            <w:hideMark/>
          </w:tcPr>
          <w:p w14:paraId="7CAA9E39"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w:t>
            </w:r>
          </w:p>
        </w:tc>
        <w:tc>
          <w:tcPr>
            <w:tcW w:w="5315" w:type="dxa"/>
            <w:tcBorders>
              <w:top w:val="outset" w:sz="6" w:space="0" w:color="00000A"/>
              <w:left w:val="outset" w:sz="6" w:space="0" w:color="00000A"/>
              <w:bottom w:val="outset" w:sz="6" w:space="0" w:color="00000A"/>
              <w:right w:val="outset" w:sz="6" w:space="0" w:color="00000A"/>
            </w:tcBorders>
            <w:shd w:val="clear" w:color="auto" w:fill="FFFFFF"/>
            <w:hideMark/>
          </w:tcPr>
          <w:p w14:paraId="3884F3AF"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Вычитание</w:t>
            </w:r>
          </w:p>
        </w:tc>
        <w:tc>
          <w:tcPr>
            <w:tcW w:w="3599" w:type="dxa"/>
            <w:tcBorders>
              <w:top w:val="outset" w:sz="6" w:space="0" w:color="00000A"/>
              <w:left w:val="outset" w:sz="6" w:space="0" w:color="00000A"/>
              <w:bottom w:val="outset" w:sz="6" w:space="0" w:color="00000A"/>
              <w:right w:val="outset" w:sz="6" w:space="0" w:color="00000A"/>
            </w:tcBorders>
            <w:shd w:val="clear" w:color="auto" w:fill="FFFFFF"/>
            <w:hideMark/>
          </w:tcPr>
          <w:p w14:paraId="5F854788"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z = x-y</w:t>
            </w:r>
          </w:p>
        </w:tc>
      </w:tr>
      <w:tr w:rsidR="006B40B7" w:rsidRPr="006B40B7" w14:paraId="5398A4B7" w14:textId="77777777" w:rsidTr="006B40B7">
        <w:trPr>
          <w:tblCellSpacing w:w="0" w:type="dxa"/>
        </w:trPr>
        <w:tc>
          <w:tcPr>
            <w:tcW w:w="3412" w:type="dxa"/>
            <w:tcBorders>
              <w:top w:val="outset" w:sz="6" w:space="0" w:color="00000A"/>
              <w:left w:val="outset" w:sz="6" w:space="0" w:color="00000A"/>
              <w:bottom w:val="outset" w:sz="6" w:space="0" w:color="00000A"/>
              <w:right w:val="outset" w:sz="6" w:space="0" w:color="00000A"/>
            </w:tcBorders>
            <w:shd w:val="clear" w:color="auto" w:fill="FFFFFF"/>
            <w:hideMark/>
          </w:tcPr>
          <w:p w14:paraId="430E8FA7"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w:t>
            </w:r>
          </w:p>
        </w:tc>
        <w:tc>
          <w:tcPr>
            <w:tcW w:w="5315" w:type="dxa"/>
            <w:tcBorders>
              <w:top w:val="outset" w:sz="6" w:space="0" w:color="00000A"/>
              <w:left w:val="outset" w:sz="6" w:space="0" w:color="00000A"/>
              <w:bottom w:val="outset" w:sz="6" w:space="0" w:color="00000A"/>
              <w:right w:val="outset" w:sz="6" w:space="0" w:color="00000A"/>
            </w:tcBorders>
            <w:shd w:val="clear" w:color="auto" w:fill="FFFFFF"/>
            <w:hideMark/>
          </w:tcPr>
          <w:p w14:paraId="20A9DC93"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Изменение знака</w:t>
            </w:r>
          </w:p>
        </w:tc>
        <w:tc>
          <w:tcPr>
            <w:tcW w:w="3599" w:type="dxa"/>
            <w:tcBorders>
              <w:top w:val="outset" w:sz="6" w:space="0" w:color="00000A"/>
              <w:left w:val="outset" w:sz="6" w:space="0" w:color="00000A"/>
              <w:bottom w:val="outset" w:sz="6" w:space="0" w:color="00000A"/>
              <w:right w:val="outset" w:sz="6" w:space="0" w:color="00000A"/>
            </w:tcBorders>
            <w:shd w:val="clear" w:color="auto" w:fill="FFFFFF"/>
            <w:hideMark/>
          </w:tcPr>
          <w:p w14:paraId="2F7FC440"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z = -x</w:t>
            </w:r>
          </w:p>
        </w:tc>
      </w:tr>
      <w:tr w:rsidR="006B40B7" w:rsidRPr="006B40B7" w14:paraId="7F9B22A0" w14:textId="77777777" w:rsidTr="006B40B7">
        <w:trPr>
          <w:tblCellSpacing w:w="0" w:type="dxa"/>
        </w:trPr>
        <w:tc>
          <w:tcPr>
            <w:tcW w:w="3412" w:type="dxa"/>
            <w:tcBorders>
              <w:top w:val="outset" w:sz="6" w:space="0" w:color="00000A"/>
              <w:left w:val="outset" w:sz="6" w:space="0" w:color="00000A"/>
              <w:bottom w:val="outset" w:sz="6" w:space="0" w:color="00000A"/>
              <w:right w:val="outset" w:sz="6" w:space="0" w:color="00000A"/>
            </w:tcBorders>
            <w:shd w:val="clear" w:color="auto" w:fill="FFFFFF"/>
            <w:hideMark/>
          </w:tcPr>
          <w:p w14:paraId="21F3D5AD"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w:t>
            </w:r>
          </w:p>
        </w:tc>
        <w:tc>
          <w:tcPr>
            <w:tcW w:w="5315" w:type="dxa"/>
            <w:tcBorders>
              <w:top w:val="outset" w:sz="6" w:space="0" w:color="00000A"/>
              <w:left w:val="outset" w:sz="6" w:space="0" w:color="00000A"/>
              <w:bottom w:val="outset" w:sz="6" w:space="0" w:color="00000A"/>
              <w:right w:val="outset" w:sz="6" w:space="0" w:color="00000A"/>
            </w:tcBorders>
            <w:shd w:val="clear" w:color="auto" w:fill="FFFFFF"/>
            <w:hideMark/>
          </w:tcPr>
          <w:p w14:paraId="2259157B"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Умножение</w:t>
            </w:r>
          </w:p>
        </w:tc>
        <w:tc>
          <w:tcPr>
            <w:tcW w:w="3599" w:type="dxa"/>
            <w:tcBorders>
              <w:top w:val="outset" w:sz="6" w:space="0" w:color="00000A"/>
              <w:left w:val="outset" w:sz="6" w:space="0" w:color="00000A"/>
              <w:bottom w:val="outset" w:sz="6" w:space="0" w:color="00000A"/>
              <w:right w:val="outset" w:sz="6" w:space="0" w:color="00000A"/>
            </w:tcBorders>
            <w:shd w:val="clear" w:color="auto" w:fill="FFFFFF"/>
            <w:hideMark/>
          </w:tcPr>
          <w:p w14:paraId="4E99DC09"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z = x*y</w:t>
            </w:r>
          </w:p>
        </w:tc>
      </w:tr>
      <w:tr w:rsidR="006B40B7" w:rsidRPr="006B40B7" w14:paraId="6ECDCCA9" w14:textId="77777777" w:rsidTr="006B40B7">
        <w:trPr>
          <w:tblCellSpacing w:w="0" w:type="dxa"/>
        </w:trPr>
        <w:tc>
          <w:tcPr>
            <w:tcW w:w="3412" w:type="dxa"/>
            <w:tcBorders>
              <w:top w:val="outset" w:sz="6" w:space="0" w:color="00000A"/>
              <w:left w:val="outset" w:sz="6" w:space="0" w:color="00000A"/>
              <w:bottom w:val="outset" w:sz="6" w:space="0" w:color="00000A"/>
              <w:right w:val="outset" w:sz="6" w:space="0" w:color="00000A"/>
            </w:tcBorders>
            <w:shd w:val="clear" w:color="auto" w:fill="FFFFFF"/>
            <w:hideMark/>
          </w:tcPr>
          <w:p w14:paraId="7D8C60C3"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w:t>
            </w:r>
          </w:p>
        </w:tc>
        <w:tc>
          <w:tcPr>
            <w:tcW w:w="5315" w:type="dxa"/>
            <w:tcBorders>
              <w:top w:val="outset" w:sz="6" w:space="0" w:color="00000A"/>
              <w:left w:val="outset" w:sz="6" w:space="0" w:color="00000A"/>
              <w:bottom w:val="outset" w:sz="6" w:space="0" w:color="00000A"/>
              <w:right w:val="outset" w:sz="6" w:space="0" w:color="00000A"/>
            </w:tcBorders>
            <w:shd w:val="clear" w:color="auto" w:fill="FFFFFF"/>
            <w:hideMark/>
          </w:tcPr>
          <w:p w14:paraId="0D6916CC"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Деление</w:t>
            </w:r>
          </w:p>
        </w:tc>
        <w:tc>
          <w:tcPr>
            <w:tcW w:w="3599" w:type="dxa"/>
            <w:tcBorders>
              <w:top w:val="outset" w:sz="6" w:space="0" w:color="00000A"/>
              <w:left w:val="outset" w:sz="6" w:space="0" w:color="00000A"/>
              <w:bottom w:val="outset" w:sz="6" w:space="0" w:color="00000A"/>
              <w:right w:val="outset" w:sz="6" w:space="0" w:color="00000A"/>
            </w:tcBorders>
            <w:shd w:val="clear" w:color="auto" w:fill="FFFFFF"/>
            <w:hideMark/>
          </w:tcPr>
          <w:p w14:paraId="139C50A0"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z = x/y</w:t>
            </w:r>
          </w:p>
        </w:tc>
      </w:tr>
      <w:tr w:rsidR="006B40B7" w:rsidRPr="006B40B7" w14:paraId="7064927B" w14:textId="77777777" w:rsidTr="006B40B7">
        <w:trPr>
          <w:tblCellSpacing w:w="0" w:type="dxa"/>
        </w:trPr>
        <w:tc>
          <w:tcPr>
            <w:tcW w:w="3412" w:type="dxa"/>
            <w:tcBorders>
              <w:top w:val="outset" w:sz="6" w:space="0" w:color="00000A"/>
              <w:left w:val="outset" w:sz="6" w:space="0" w:color="00000A"/>
              <w:bottom w:val="outset" w:sz="6" w:space="0" w:color="00000A"/>
              <w:right w:val="outset" w:sz="6" w:space="0" w:color="00000A"/>
            </w:tcBorders>
            <w:shd w:val="clear" w:color="auto" w:fill="FFFFFF"/>
            <w:hideMark/>
          </w:tcPr>
          <w:p w14:paraId="6831549F"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w:t>
            </w:r>
          </w:p>
        </w:tc>
        <w:tc>
          <w:tcPr>
            <w:tcW w:w="5315" w:type="dxa"/>
            <w:tcBorders>
              <w:top w:val="outset" w:sz="6" w:space="0" w:color="00000A"/>
              <w:left w:val="outset" w:sz="6" w:space="0" w:color="00000A"/>
              <w:bottom w:val="outset" w:sz="6" w:space="0" w:color="00000A"/>
              <w:right w:val="outset" w:sz="6" w:space="0" w:color="00000A"/>
            </w:tcBorders>
            <w:shd w:val="clear" w:color="auto" w:fill="FFFFFF"/>
            <w:hideMark/>
          </w:tcPr>
          <w:p w14:paraId="478840E3"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Остаток от деления</w:t>
            </w:r>
          </w:p>
        </w:tc>
        <w:tc>
          <w:tcPr>
            <w:tcW w:w="3599" w:type="dxa"/>
            <w:tcBorders>
              <w:top w:val="outset" w:sz="6" w:space="0" w:color="00000A"/>
              <w:left w:val="outset" w:sz="6" w:space="0" w:color="00000A"/>
              <w:bottom w:val="outset" w:sz="6" w:space="0" w:color="00000A"/>
              <w:right w:val="outset" w:sz="6" w:space="0" w:color="00000A"/>
            </w:tcBorders>
            <w:shd w:val="clear" w:color="auto" w:fill="FFFFFF"/>
            <w:hideMark/>
          </w:tcPr>
          <w:p w14:paraId="512E183C" w14:textId="77777777" w:rsidR="006B40B7" w:rsidRPr="006B40B7" w:rsidRDefault="006B40B7" w:rsidP="006B40B7">
            <w:pPr>
              <w:spacing w:before="100" w:beforeAutospacing="1" w:after="100" w:afterAutospacing="1" w:line="240" w:lineRule="auto"/>
              <w:rPr>
                <w:rFonts w:ascii="Georgia" w:eastAsia="Times New Roman" w:hAnsi="Georgia" w:cs="Times New Roman"/>
                <w:sz w:val="18"/>
                <w:szCs w:val="18"/>
                <w:lang w:eastAsia="ru-RU"/>
              </w:rPr>
            </w:pPr>
            <w:r w:rsidRPr="006B40B7">
              <w:rPr>
                <w:rFonts w:ascii="Georgia" w:eastAsia="Times New Roman" w:hAnsi="Georgia" w:cs="Times New Roman"/>
                <w:sz w:val="18"/>
                <w:szCs w:val="18"/>
                <w:lang w:eastAsia="ru-RU"/>
              </w:rPr>
              <w:t xml:space="preserve">z = </w:t>
            </w:r>
            <w:proofErr w:type="spellStart"/>
            <w:r w:rsidRPr="006B40B7">
              <w:rPr>
                <w:rFonts w:ascii="Georgia" w:eastAsia="Times New Roman" w:hAnsi="Georgia" w:cs="Times New Roman"/>
                <w:sz w:val="18"/>
                <w:szCs w:val="18"/>
                <w:lang w:eastAsia="ru-RU"/>
              </w:rPr>
              <w:t>x%y</w:t>
            </w:r>
            <w:proofErr w:type="spellEnd"/>
          </w:p>
        </w:tc>
      </w:tr>
    </w:tbl>
    <w:p w14:paraId="5D546CF9" w14:textId="77777777" w:rsidR="006B40B7" w:rsidRPr="006B40B7" w:rsidRDefault="006B40B7" w:rsidP="006B40B7">
      <w:pPr>
        <w:shd w:val="clear" w:color="auto" w:fill="FFFFFF"/>
        <w:spacing w:after="0" w:line="240" w:lineRule="auto"/>
        <w:rPr>
          <w:ins w:id="0" w:author="Unknown"/>
          <w:rFonts w:ascii="Helvetica" w:eastAsia="Times New Roman" w:hAnsi="Helvetica" w:cs="Helvetica"/>
          <w:color w:val="333333"/>
          <w:sz w:val="18"/>
          <w:szCs w:val="18"/>
          <w:lang w:eastAsia="ru-RU"/>
        </w:rPr>
      </w:pPr>
      <w:ins w:id="1" w:author="Unknown">
        <w:r w:rsidRPr="006B40B7">
          <w:rPr>
            <w:rFonts w:ascii="Helvetica" w:eastAsia="Times New Roman" w:hAnsi="Helvetica" w:cs="Helvetica"/>
            <w:color w:val="333333"/>
            <w:sz w:val="18"/>
            <w:szCs w:val="18"/>
            <w:bdr w:val="none" w:sz="0" w:space="0" w:color="auto" w:frame="1"/>
            <w:lang w:eastAsia="ru-RU"/>
          </w:rPr>
          <w:br/>
        </w:r>
      </w:ins>
    </w:p>
    <w:p w14:paraId="0AE562B4" w14:textId="77777777" w:rsidR="006B40B7" w:rsidRPr="006B40B7" w:rsidRDefault="006B40B7" w:rsidP="006B40B7">
      <w:pPr>
        <w:shd w:val="clear" w:color="auto" w:fill="FFFFFF"/>
        <w:spacing w:after="150" w:line="240" w:lineRule="auto"/>
        <w:jc w:val="both"/>
        <w:rPr>
          <w:ins w:id="2" w:author="Unknown"/>
          <w:rFonts w:ascii="Helvetica" w:eastAsia="Times New Roman" w:hAnsi="Helvetica" w:cs="Helvetica"/>
          <w:sz w:val="18"/>
          <w:szCs w:val="18"/>
          <w:lang w:eastAsia="ru-RU"/>
        </w:rPr>
      </w:pPr>
      <w:ins w:id="3" w:author="Unknown">
        <w:r w:rsidRPr="006B40B7">
          <w:rPr>
            <w:rFonts w:ascii="Helvetica" w:eastAsia="Times New Roman" w:hAnsi="Helvetica" w:cs="Helvetica"/>
            <w:sz w:val="18"/>
            <w:szCs w:val="18"/>
            <w:lang w:eastAsia="ru-RU"/>
          </w:rPr>
          <w:t>Для сокращённой записи выражений в языке программирования С++ есть специальные операции, которые называются операциями присваивания. Рассмотрим фрагмент кода, с использованием операции присваивания.</w:t>
        </w:r>
      </w:ins>
    </w:p>
    <w:tbl>
      <w:tblPr>
        <w:tblW w:w="12675" w:type="dxa"/>
        <w:tblCellMar>
          <w:left w:w="0" w:type="dxa"/>
          <w:right w:w="0" w:type="dxa"/>
        </w:tblCellMar>
        <w:tblLook w:val="04A0" w:firstRow="1" w:lastRow="0" w:firstColumn="1" w:lastColumn="0" w:noHBand="0" w:noVBand="1"/>
      </w:tblPr>
      <w:tblGrid>
        <w:gridCol w:w="555"/>
        <w:gridCol w:w="12120"/>
      </w:tblGrid>
      <w:tr w:rsidR="006B40B7" w:rsidRPr="006B40B7" w14:paraId="40EFBE41" w14:textId="77777777" w:rsidTr="006B40B7">
        <w:tc>
          <w:tcPr>
            <w:tcW w:w="0" w:type="auto"/>
            <w:vAlign w:val="center"/>
            <w:hideMark/>
          </w:tcPr>
          <w:p w14:paraId="1D08497E" w14:textId="77777777" w:rsidR="006B40B7" w:rsidRPr="006B40B7" w:rsidRDefault="006B40B7" w:rsidP="006B40B7">
            <w:pPr>
              <w:spacing w:after="0" w:line="240" w:lineRule="auto"/>
              <w:rPr>
                <w:rFonts w:ascii="Times New Roman" w:eastAsia="Times New Roman" w:hAnsi="Times New Roman" w:cs="Times New Roman"/>
                <w:sz w:val="18"/>
                <w:szCs w:val="18"/>
                <w:lang w:eastAsia="ru-RU"/>
              </w:rPr>
            </w:pPr>
          </w:p>
        </w:tc>
        <w:tc>
          <w:tcPr>
            <w:tcW w:w="12120" w:type="dxa"/>
            <w:vAlign w:val="center"/>
            <w:hideMark/>
          </w:tcPr>
          <w:p w14:paraId="61F81FCB" w14:textId="77777777" w:rsidR="006B40B7" w:rsidRPr="006B40B7" w:rsidRDefault="006B40B7" w:rsidP="006B40B7">
            <w:pPr>
              <w:spacing w:after="0" w:line="240" w:lineRule="auto"/>
              <w:rPr>
                <w:rFonts w:ascii="Times New Roman" w:eastAsia="Times New Roman" w:hAnsi="Times New Roman" w:cs="Times New Roman"/>
                <w:sz w:val="18"/>
                <w:szCs w:val="18"/>
                <w:lang w:eastAsia="ru-RU"/>
              </w:rPr>
            </w:pPr>
            <w:proofErr w:type="spellStart"/>
            <w:r w:rsidRPr="006B40B7">
              <w:rPr>
                <w:rFonts w:ascii="Courier New" w:eastAsia="Times New Roman" w:hAnsi="Courier New" w:cs="Courier New"/>
                <w:sz w:val="18"/>
                <w:szCs w:val="18"/>
                <w:lang w:eastAsia="ru-RU"/>
              </w:rPr>
              <w:t>int</w:t>
            </w:r>
            <w:proofErr w:type="spellEnd"/>
            <w:r w:rsidRPr="006B40B7">
              <w:rPr>
                <w:rFonts w:ascii="Times New Roman" w:eastAsia="Times New Roman" w:hAnsi="Times New Roman" w:cs="Times New Roman"/>
                <w:sz w:val="18"/>
                <w:szCs w:val="18"/>
                <w:lang w:eastAsia="ru-RU"/>
              </w:rPr>
              <w:t xml:space="preserve"> </w:t>
            </w:r>
            <w:proofErr w:type="spellStart"/>
            <w:r w:rsidRPr="006B40B7">
              <w:rPr>
                <w:rFonts w:ascii="Courier New" w:eastAsia="Times New Roman" w:hAnsi="Courier New" w:cs="Courier New"/>
                <w:sz w:val="18"/>
                <w:szCs w:val="18"/>
                <w:lang w:eastAsia="ru-RU"/>
              </w:rPr>
              <w:t>value</w:t>
            </w:r>
            <w:proofErr w:type="spellEnd"/>
            <w:r w:rsidRPr="006B40B7">
              <w:rPr>
                <w:rFonts w:ascii="Courier New" w:eastAsia="Times New Roman" w:hAnsi="Courier New" w:cs="Courier New"/>
                <w:sz w:val="18"/>
                <w:szCs w:val="18"/>
                <w:lang w:eastAsia="ru-RU"/>
              </w:rPr>
              <w:t xml:space="preserve"> = 256;</w:t>
            </w:r>
          </w:p>
          <w:p w14:paraId="06E8915B" w14:textId="77777777" w:rsidR="006B40B7" w:rsidRPr="006B40B7" w:rsidRDefault="006B40B7" w:rsidP="006B40B7">
            <w:pPr>
              <w:spacing w:after="0" w:line="240" w:lineRule="auto"/>
              <w:rPr>
                <w:rFonts w:ascii="Times New Roman" w:eastAsia="Times New Roman" w:hAnsi="Times New Roman" w:cs="Times New Roman"/>
                <w:sz w:val="18"/>
                <w:szCs w:val="18"/>
                <w:lang w:eastAsia="ru-RU"/>
              </w:rPr>
            </w:pPr>
            <w:proofErr w:type="spellStart"/>
            <w:r w:rsidRPr="006B40B7">
              <w:rPr>
                <w:rFonts w:ascii="Courier New" w:eastAsia="Times New Roman" w:hAnsi="Courier New" w:cs="Courier New"/>
                <w:sz w:val="18"/>
                <w:szCs w:val="18"/>
                <w:lang w:eastAsia="ru-RU"/>
              </w:rPr>
              <w:t>value</w:t>
            </w:r>
            <w:proofErr w:type="spellEnd"/>
            <w:r w:rsidRPr="006B40B7">
              <w:rPr>
                <w:rFonts w:ascii="Courier New" w:eastAsia="Times New Roman" w:hAnsi="Courier New" w:cs="Courier New"/>
                <w:sz w:val="18"/>
                <w:szCs w:val="18"/>
                <w:lang w:eastAsia="ru-RU"/>
              </w:rPr>
              <w:t xml:space="preserve"> = </w:t>
            </w:r>
            <w:proofErr w:type="spellStart"/>
            <w:r w:rsidRPr="006B40B7">
              <w:rPr>
                <w:rFonts w:ascii="Courier New" w:eastAsia="Times New Roman" w:hAnsi="Courier New" w:cs="Courier New"/>
                <w:sz w:val="18"/>
                <w:szCs w:val="18"/>
                <w:lang w:eastAsia="ru-RU"/>
              </w:rPr>
              <w:t>value</w:t>
            </w:r>
            <w:proofErr w:type="spellEnd"/>
            <w:r w:rsidRPr="006B40B7">
              <w:rPr>
                <w:rFonts w:ascii="Courier New" w:eastAsia="Times New Roman" w:hAnsi="Courier New" w:cs="Courier New"/>
                <w:sz w:val="18"/>
                <w:szCs w:val="18"/>
                <w:lang w:eastAsia="ru-RU"/>
              </w:rPr>
              <w:t xml:space="preserve"> + 256; // обычное выражение с использованием двух </w:t>
            </w:r>
            <w:proofErr w:type="gramStart"/>
            <w:r w:rsidRPr="006B40B7">
              <w:rPr>
                <w:rFonts w:ascii="Courier New" w:eastAsia="Times New Roman" w:hAnsi="Courier New" w:cs="Courier New"/>
                <w:sz w:val="18"/>
                <w:szCs w:val="18"/>
                <w:lang w:eastAsia="ru-RU"/>
              </w:rPr>
              <w:t>операций:  =</w:t>
            </w:r>
            <w:proofErr w:type="gramEnd"/>
            <w:r w:rsidRPr="006B40B7">
              <w:rPr>
                <w:rFonts w:ascii="Courier New" w:eastAsia="Times New Roman" w:hAnsi="Courier New" w:cs="Courier New"/>
                <w:sz w:val="18"/>
                <w:szCs w:val="18"/>
                <w:lang w:eastAsia="ru-RU"/>
              </w:rPr>
              <w:t xml:space="preserve"> и +</w:t>
            </w:r>
          </w:p>
          <w:p w14:paraId="231D0509" w14:textId="77777777" w:rsidR="006B40B7" w:rsidRPr="006B40B7" w:rsidRDefault="006B40B7" w:rsidP="006B40B7">
            <w:pPr>
              <w:spacing w:after="0" w:line="240" w:lineRule="auto"/>
              <w:rPr>
                <w:rFonts w:ascii="Courier New" w:eastAsia="Times New Roman" w:hAnsi="Courier New" w:cs="Courier New"/>
                <w:sz w:val="18"/>
                <w:szCs w:val="18"/>
                <w:lang w:eastAsia="ru-RU"/>
              </w:rPr>
            </w:pPr>
            <w:proofErr w:type="spellStart"/>
            <w:r w:rsidRPr="006B40B7">
              <w:rPr>
                <w:rFonts w:ascii="Courier New" w:eastAsia="Times New Roman" w:hAnsi="Courier New" w:cs="Courier New"/>
                <w:sz w:val="18"/>
                <w:szCs w:val="18"/>
                <w:lang w:eastAsia="ru-RU"/>
              </w:rPr>
              <w:t>value</w:t>
            </w:r>
            <w:proofErr w:type="spellEnd"/>
            <w:r w:rsidRPr="006B40B7">
              <w:rPr>
                <w:rFonts w:ascii="Courier New" w:eastAsia="Times New Roman" w:hAnsi="Courier New" w:cs="Courier New"/>
                <w:sz w:val="18"/>
                <w:szCs w:val="18"/>
                <w:lang w:eastAsia="ru-RU"/>
              </w:rPr>
              <w:t xml:space="preserve"> += 256; // сокращённое эквивалентное выражение с использованием операции </w:t>
            </w:r>
          </w:p>
          <w:p w14:paraId="2B56EDDB" w14:textId="77777777" w:rsidR="006B40B7" w:rsidRPr="006B40B7" w:rsidRDefault="006B40B7" w:rsidP="006B40B7">
            <w:pPr>
              <w:spacing w:after="0" w:line="240" w:lineRule="auto"/>
              <w:rPr>
                <w:rFonts w:ascii="Courier New" w:eastAsia="Times New Roman" w:hAnsi="Courier New" w:cs="Courier New"/>
                <w:sz w:val="18"/>
                <w:szCs w:val="18"/>
                <w:lang w:eastAsia="ru-RU"/>
              </w:rPr>
            </w:pPr>
            <w:r w:rsidRPr="006B40B7">
              <w:rPr>
                <w:rFonts w:ascii="Courier New" w:eastAsia="Times New Roman" w:hAnsi="Courier New" w:cs="Courier New"/>
                <w:sz w:val="18"/>
                <w:szCs w:val="18"/>
                <w:lang w:eastAsia="ru-RU"/>
              </w:rPr>
              <w:t>присваивания</w:t>
            </w:r>
          </w:p>
        </w:tc>
      </w:tr>
    </w:tbl>
    <w:p w14:paraId="48629955" w14:textId="77777777" w:rsidR="006B40B7" w:rsidRPr="006B40B7" w:rsidRDefault="006B40B7" w:rsidP="006B40B7">
      <w:pPr>
        <w:shd w:val="clear" w:color="auto" w:fill="FFFFFF"/>
        <w:spacing w:after="150" w:line="240" w:lineRule="auto"/>
        <w:jc w:val="both"/>
        <w:rPr>
          <w:ins w:id="4" w:author="Unknown"/>
          <w:rFonts w:ascii="Helvetica" w:eastAsia="Times New Roman" w:hAnsi="Helvetica" w:cs="Helvetica"/>
          <w:sz w:val="18"/>
          <w:szCs w:val="18"/>
          <w:lang w:eastAsia="ru-RU"/>
        </w:rPr>
      </w:pPr>
      <w:ins w:id="5" w:author="Unknown">
        <w:r w:rsidRPr="006B40B7">
          <w:rPr>
            <w:rFonts w:ascii="Helvetica" w:eastAsia="Times New Roman" w:hAnsi="Helvetica" w:cs="Helvetica"/>
            <w:sz w:val="18"/>
            <w:szCs w:val="18"/>
            <w:lang w:eastAsia="ru-RU"/>
          </w:rPr>
          <w:t>В </w:t>
        </w:r>
        <w:r w:rsidRPr="006B40B7">
          <w:rPr>
            <w:rFonts w:ascii="Helvetica" w:eastAsia="Times New Roman" w:hAnsi="Helvetica" w:cs="Helvetica"/>
            <w:b/>
            <w:bCs/>
            <w:sz w:val="18"/>
            <w:szCs w:val="18"/>
            <w:lang w:eastAsia="ru-RU"/>
          </w:rPr>
          <w:t>строке 2</w:t>
        </w:r>
        <w:r w:rsidRPr="006B40B7">
          <w:rPr>
            <w:rFonts w:ascii="Helvetica" w:eastAsia="Times New Roman" w:hAnsi="Helvetica" w:cs="Helvetica"/>
            <w:sz w:val="18"/>
            <w:szCs w:val="18"/>
            <w:lang w:eastAsia="ru-RU"/>
          </w:rPr>
          <w:t> переменной </w:t>
        </w:r>
        <w:proofErr w:type="spellStart"/>
        <w:r w:rsidRPr="006B40B7">
          <w:rPr>
            <w:rFonts w:ascii="Consolas" w:eastAsia="Times New Roman" w:hAnsi="Consolas" w:cs="Consolas"/>
            <w:sz w:val="18"/>
            <w:szCs w:val="18"/>
            <w:shd w:val="clear" w:color="auto" w:fill="F9F2F4"/>
            <w:lang w:eastAsia="ru-RU"/>
          </w:rPr>
          <w:t>value</w:t>
        </w:r>
        <w:proofErr w:type="spellEnd"/>
        <w:r w:rsidRPr="006B40B7">
          <w:rPr>
            <w:rFonts w:ascii="Helvetica" w:eastAsia="Times New Roman" w:hAnsi="Helvetica" w:cs="Helvetica"/>
            <w:sz w:val="18"/>
            <w:szCs w:val="18"/>
            <w:lang w:eastAsia="ru-RU"/>
          </w:rPr>
          <w:t xml:space="preserve"> присваивается значение 512, полученное в результате суммы </w:t>
        </w:r>
        <w:proofErr w:type="gramStart"/>
        <w:r w:rsidRPr="006B40B7">
          <w:rPr>
            <w:rFonts w:ascii="Helvetica" w:eastAsia="Times New Roman" w:hAnsi="Helvetica" w:cs="Helvetica"/>
            <w:sz w:val="18"/>
            <w:szCs w:val="18"/>
            <w:lang w:eastAsia="ru-RU"/>
          </w:rPr>
          <w:t>значения</w:t>
        </w:r>
        <w:proofErr w:type="gramEnd"/>
        <w:r w:rsidRPr="006B40B7">
          <w:rPr>
            <w:rFonts w:ascii="Helvetica" w:eastAsia="Times New Roman" w:hAnsi="Helvetica" w:cs="Helvetica"/>
            <w:sz w:val="18"/>
            <w:szCs w:val="18"/>
            <w:lang w:eastAsia="ru-RU"/>
          </w:rPr>
          <w:t xml:space="preserve"> содержащегося в переменной </w:t>
        </w:r>
        <w:proofErr w:type="spellStart"/>
        <w:r w:rsidRPr="006B40B7">
          <w:rPr>
            <w:rFonts w:ascii="Consolas" w:eastAsia="Times New Roman" w:hAnsi="Consolas" w:cs="Consolas"/>
            <w:sz w:val="18"/>
            <w:szCs w:val="18"/>
            <w:shd w:val="clear" w:color="auto" w:fill="F9F2F4"/>
            <w:lang w:eastAsia="ru-RU"/>
          </w:rPr>
          <w:t>value</w:t>
        </w:r>
        <w:proofErr w:type="spellEnd"/>
        <w:r w:rsidRPr="006B40B7">
          <w:rPr>
            <w:rFonts w:ascii="Helvetica" w:eastAsia="Times New Roman" w:hAnsi="Helvetica" w:cs="Helvetica"/>
            <w:sz w:val="18"/>
            <w:szCs w:val="18"/>
            <w:lang w:eastAsia="ru-RU"/>
          </w:rPr>
          <w:t> с числом 256. В </w:t>
        </w:r>
        <w:r w:rsidRPr="006B40B7">
          <w:rPr>
            <w:rFonts w:ascii="Helvetica" w:eastAsia="Times New Roman" w:hAnsi="Helvetica" w:cs="Helvetica"/>
            <w:bCs/>
            <w:sz w:val="18"/>
            <w:szCs w:val="18"/>
            <w:lang w:eastAsia="ru-RU"/>
          </w:rPr>
          <w:t>строке 3 </w:t>
        </w:r>
        <w:r w:rsidRPr="006B40B7">
          <w:rPr>
            <w:rFonts w:ascii="Helvetica" w:eastAsia="Times New Roman" w:hAnsi="Helvetica" w:cs="Helvetica"/>
            <w:sz w:val="18"/>
            <w:szCs w:val="18"/>
            <w:lang w:eastAsia="ru-RU"/>
          </w:rPr>
          <w:t>выражение выполняет аналогичную операцию, что и в </w:t>
        </w:r>
        <w:r w:rsidRPr="006B40B7">
          <w:rPr>
            <w:rFonts w:ascii="Helvetica" w:eastAsia="Times New Roman" w:hAnsi="Helvetica" w:cs="Helvetica"/>
            <w:bCs/>
            <w:sz w:val="18"/>
            <w:szCs w:val="18"/>
            <w:lang w:eastAsia="ru-RU"/>
          </w:rPr>
          <w:t>строке 2</w:t>
        </w:r>
        <w:r w:rsidRPr="006B40B7">
          <w:rPr>
            <w:rFonts w:ascii="Helvetica" w:eastAsia="Times New Roman" w:hAnsi="Helvetica" w:cs="Helvetica"/>
            <w:sz w:val="18"/>
            <w:szCs w:val="18"/>
            <w:lang w:eastAsia="ru-RU"/>
          </w:rPr>
          <w:t>, но выражение записано в упрощённом виде. В этом выражении присутствует операция присваивания со знаком плюс </w:t>
        </w:r>
        <w:r w:rsidRPr="006B40B7">
          <w:rPr>
            <w:rFonts w:ascii="Consolas" w:eastAsia="Times New Roman" w:hAnsi="Consolas" w:cs="Consolas"/>
            <w:sz w:val="18"/>
            <w:szCs w:val="18"/>
            <w:shd w:val="clear" w:color="auto" w:fill="F9F2F4"/>
            <w:lang w:eastAsia="ru-RU"/>
          </w:rPr>
          <w:t>+=</w:t>
        </w:r>
        <w:r w:rsidRPr="006B40B7">
          <w:rPr>
            <w:rFonts w:ascii="Helvetica" w:eastAsia="Times New Roman" w:hAnsi="Helvetica" w:cs="Helvetica"/>
            <w:sz w:val="18"/>
            <w:szCs w:val="18"/>
            <w:lang w:eastAsia="ru-RU"/>
          </w:rPr>
          <w:t>. Таким образом, операция </w:t>
        </w:r>
        <w:r w:rsidRPr="006B40B7">
          <w:rPr>
            <w:rFonts w:ascii="Consolas" w:eastAsia="Times New Roman" w:hAnsi="Consolas" w:cs="Consolas"/>
            <w:sz w:val="18"/>
            <w:szCs w:val="18"/>
            <w:shd w:val="clear" w:color="auto" w:fill="F9F2F4"/>
            <w:lang w:eastAsia="ru-RU"/>
          </w:rPr>
          <w:t>+=</w:t>
        </w:r>
        <w:r w:rsidRPr="006B40B7">
          <w:rPr>
            <w:rFonts w:ascii="Helvetica" w:eastAsia="Times New Roman" w:hAnsi="Helvetica" w:cs="Helvetica"/>
            <w:sz w:val="18"/>
            <w:szCs w:val="18"/>
            <w:lang w:eastAsia="ru-RU"/>
          </w:rPr>
          <w:t> суммирует значение переменной </w:t>
        </w:r>
        <w:proofErr w:type="spellStart"/>
        <w:r w:rsidRPr="006B40B7">
          <w:rPr>
            <w:rFonts w:ascii="Consolas" w:eastAsia="Times New Roman" w:hAnsi="Consolas" w:cs="Consolas"/>
            <w:sz w:val="18"/>
            <w:szCs w:val="18"/>
            <w:shd w:val="clear" w:color="auto" w:fill="F9F2F4"/>
            <w:lang w:eastAsia="ru-RU"/>
          </w:rPr>
          <w:t>value</w:t>
        </w:r>
        <w:proofErr w:type="spellEnd"/>
        <w:r w:rsidRPr="006B40B7">
          <w:rPr>
            <w:rFonts w:ascii="Helvetica" w:eastAsia="Times New Roman" w:hAnsi="Helvetica" w:cs="Helvetica"/>
            <w:sz w:val="18"/>
            <w:szCs w:val="18"/>
            <w:lang w:eastAsia="ru-RU"/>
          </w:rPr>
          <w:t> </w:t>
        </w:r>
        <w:proofErr w:type="spellStart"/>
        <w:r w:rsidRPr="006B40B7">
          <w:rPr>
            <w:rFonts w:ascii="Helvetica" w:eastAsia="Times New Roman" w:hAnsi="Helvetica" w:cs="Helvetica"/>
            <w:sz w:val="18"/>
            <w:szCs w:val="18"/>
            <w:lang w:eastAsia="ru-RU"/>
          </w:rPr>
          <w:t>co</w:t>
        </w:r>
        <w:proofErr w:type="spellEnd"/>
        <w:r w:rsidRPr="006B40B7">
          <w:rPr>
            <w:rFonts w:ascii="Helvetica" w:eastAsia="Times New Roman" w:hAnsi="Helvetica" w:cs="Helvetica"/>
            <w:sz w:val="18"/>
            <w:szCs w:val="18"/>
            <w:lang w:eastAsia="ru-RU"/>
          </w:rPr>
          <w:t xml:space="preserve"> значением, которое находится </w:t>
        </w:r>
        <w:proofErr w:type="gramStart"/>
        <w:r w:rsidRPr="006B40B7">
          <w:rPr>
            <w:rFonts w:ascii="Helvetica" w:eastAsia="Times New Roman" w:hAnsi="Helvetica" w:cs="Helvetica"/>
            <w:sz w:val="18"/>
            <w:szCs w:val="18"/>
            <w:lang w:eastAsia="ru-RU"/>
          </w:rPr>
          <w:t>правее:  256</w:t>
        </w:r>
        <w:proofErr w:type="gramEnd"/>
        <w:r w:rsidRPr="006B40B7">
          <w:rPr>
            <w:rFonts w:ascii="Helvetica" w:eastAsia="Times New Roman" w:hAnsi="Helvetica" w:cs="Helvetica"/>
            <w:sz w:val="18"/>
            <w:szCs w:val="18"/>
            <w:lang w:eastAsia="ru-RU"/>
          </w:rPr>
          <w:t>,  и присваивает результат суммы этой же переменной. Как видно из примера оператор в </w:t>
        </w:r>
        <w:r w:rsidRPr="006B40B7">
          <w:rPr>
            <w:rFonts w:ascii="Helvetica" w:eastAsia="Times New Roman" w:hAnsi="Helvetica" w:cs="Helvetica"/>
            <w:bCs/>
            <w:sz w:val="18"/>
            <w:szCs w:val="18"/>
            <w:lang w:eastAsia="ru-RU"/>
          </w:rPr>
          <w:t>строке 3 </w:t>
        </w:r>
        <w:r w:rsidRPr="006B40B7">
          <w:rPr>
            <w:rFonts w:ascii="Helvetica" w:eastAsia="Times New Roman" w:hAnsi="Helvetica" w:cs="Helvetica"/>
            <w:sz w:val="18"/>
            <w:szCs w:val="18"/>
            <w:lang w:eastAsia="ru-RU"/>
          </w:rPr>
          <w:t>короче оператора в</w:t>
        </w:r>
        <w:r w:rsidRPr="006B40B7">
          <w:rPr>
            <w:rFonts w:ascii="Helvetica" w:eastAsia="Times New Roman" w:hAnsi="Helvetica" w:cs="Helvetica"/>
            <w:bCs/>
            <w:sz w:val="18"/>
            <w:szCs w:val="18"/>
            <w:lang w:eastAsia="ru-RU"/>
          </w:rPr>
          <w:t> строке 2</w:t>
        </w:r>
        <w:r w:rsidRPr="006B40B7">
          <w:rPr>
            <w:rFonts w:ascii="Helvetica" w:eastAsia="Times New Roman" w:hAnsi="Helvetica" w:cs="Helvetica"/>
            <w:sz w:val="18"/>
            <w:szCs w:val="18"/>
            <w:lang w:eastAsia="ru-RU"/>
          </w:rPr>
          <w:t xml:space="preserve">, хоть и выполняет </w:t>
        </w:r>
        <w:r w:rsidRPr="006B40B7">
          <w:rPr>
            <w:rFonts w:ascii="Helvetica" w:eastAsia="Times New Roman" w:hAnsi="Helvetica" w:cs="Helvetica"/>
            <w:sz w:val="18"/>
            <w:szCs w:val="18"/>
            <w:lang w:eastAsia="ru-RU"/>
          </w:rPr>
          <w:lastRenderedPageBreak/>
          <w:t>аналогичную операцию. Так что, если некоторую переменную нужно изменить, то рекомендуется использовать операции присваивания.</w:t>
        </w:r>
      </w:ins>
    </w:p>
    <w:p w14:paraId="09A123EE" w14:textId="77777777" w:rsidR="006B40B7" w:rsidRPr="006B40B7" w:rsidRDefault="006B40B7" w:rsidP="006B40B7">
      <w:pPr>
        <w:shd w:val="clear" w:color="auto" w:fill="FFFFFF"/>
        <w:spacing w:after="150" w:line="240" w:lineRule="auto"/>
        <w:jc w:val="both"/>
        <w:rPr>
          <w:ins w:id="6" w:author="Unknown"/>
          <w:rFonts w:ascii="Helvetica" w:eastAsia="Times New Roman" w:hAnsi="Helvetica" w:cs="Helvetica"/>
          <w:sz w:val="18"/>
          <w:szCs w:val="18"/>
          <w:lang w:eastAsia="ru-RU"/>
        </w:rPr>
      </w:pPr>
      <w:ins w:id="7" w:author="Unknown">
        <w:r w:rsidRPr="006B40B7">
          <w:rPr>
            <w:rFonts w:ascii="Helvetica" w:eastAsia="Times New Roman" w:hAnsi="Helvetica" w:cs="Helvetica"/>
            <w:sz w:val="18"/>
            <w:szCs w:val="18"/>
            <w:lang w:eastAsia="ru-RU"/>
          </w:rPr>
          <w:t xml:space="preserve">В С++ </w:t>
        </w:r>
        <w:proofErr w:type="gramStart"/>
        <w:r w:rsidRPr="006B40B7">
          <w:rPr>
            <w:rFonts w:ascii="Helvetica" w:eastAsia="Times New Roman" w:hAnsi="Helvetica" w:cs="Helvetica"/>
            <w:sz w:val="18"/>
            <w:szCs w:val="18"/>
            <w:lang w:eastAsia="ru-RU"/>
          </w:rPr>
          <w:t>существует  пять</w:t>
        </w:r>
        <w:proofErr w:type="gramEnd"/>
        <w:r w:rsidRPr="006B40B7">
          <w:rPr>
            <w:rFonts w:ascii="Helvetica" w:eastAsia="Times New Roman" w:hAnsi="Helvetica" w:cs="Helvetica"/>
            <w:sz w:val="18"/>
            <w:szCs w:val="18"/>
            <w:lang w:eastAsia="ru-RU"/>
          </w:rPr>
          <w:t xml:space="preserve"> операций присваивания, не считая основную операцию присваивания: </w:t>
        </w:r>
        <w:r w:rsidRPr="006B40B7">
          <w:rPr>
            <w:rFonts w:ascii="Consolas" w:eastAsia="Times New Roman" w:hAnsi="Consolas" w:cs="Consolas"/>
            <w:sz w:val="18"/>
            <w:szCs w:val="18"/>
            <w:shd w:val="clear" w:color="auto" w:fill="F9F2F4"/>
            <w:lang w:eastAsia="ru-RU"/>
          </w:rPr>
          <w:t>=</w:t>
        </w:r>
        <w:r w:rsidRPr="006B40B7">
          <w:rPr>
            <w:rFonts w:ascii="Helvetica" w:eastAsia="Times New Roman" w:hAnsi="Helvetica" w:cs="Helvetica"/>
            <w:sz w:val="18"/>
            <w:szCs w:val="18"/>
            <w:lang w:eastAsia="ru-RU"/>
          </w:rPr>
          <w:t>.</w:t>
        </w:r>
      </w:ins>
    </w:p>
    <w:p w14:paraId="05EC10F8" w14:textId="77777777" w:rsidR="006B40B7" w:rsidRPr="006B40B7" w:rsidRDefault="006B40B7" w:rsidP="006B40B7">
      <w:pPr>
        <w:numPr>
          <w:ilvl w:val="0"/>
          <w:numId w:val="38"/>
        </w:numPr>
        <w:shd w:val="clear" w:color="auto" w:fill="FFFFFF"/>
        <w:spacing w:before="100" w:beforeAutospacing="1" w:after="100" w:afterAutospacing="1" w:line="240" w:lineRule="auto"/>
        <w:jc w:val="both"/>
        <w:rPr>
          <w:ins w:id="8" w:author="Unknown"/>
          <w:rFonts w:ascii="Helvetica" w:eastAsia="Times New Roman" w:hAnsi="Helvetica" w:cs="Helvetica"/>
          <w:sz w:val="18"/>
          <w:szCs w:val="18"/>
          <w:lang w:eastAsia="ru-RU"/>
        </w:rPr>
      </w:pPr>
      <w:ins w:id="9" w:author="Unknown">
        <w:r w:rsidRPr="006B40B7">
          <w:rPr>
            <w:rFonts w:ascii="Consolas" w:eastAsia="Times New Roman" w:hAnsi="Consolas" w:cs="Consolas"/>
            <w:sz w:val="18"/>
            <w:szCs w:val="18"/>
            <w:shd w:val="clear" w:color="auto" w:fill="F9F2F4"/>
            <w:lang w:eastAsia="ru-RU"/>
          </w:rPr>
          <w:t>+=</w:t>
        </w:r>
        <w:r w:rsidRPr="006B40B7">
          <w:rPr>
            <w:rFonts w:ascii="Helvetica" w:eastAsia="Times New Roman" w:hAnsi="Helvetica" w:cs="Helvetica"/>
            <w:bCs/>
            <w:sz w:val="18"/>
            <w:szCs w:val="18"/>
            <w:lang w:eastAsia="ru-RU"/>
          </w:rPr>
          <w:t> </w:t>
        </w:r>
        <w:r w:rsidRPr="006B40B7">
          <w:rPr>
            <w:rFonts w:ascii="Helvetica" w:eastAsia="Times New Roman" w:hAnsi="Helvetica" w:cs="Helvetica"/>
            <w:sz w:val="18"/>
            <w:szCs w:val="18"/>
            <w:lang w:eastAsia="ru-RU"/>
          </w:rPr>
          <w:t>операция присваивания-сложения;</w:t>
        </w:r>
      </w:ins>
    </w:p>
    <w:p w14:paraId="4C53B3B7" w14:textId="77777777" w:rsidR="006B40B7" w:rsidRPr="006B40B7" w:rsidRDefault="006B40B7" w:rsidP="006B40B7">
      <w:pPr>
        <w:numPr>
          <w:ilvl w:val="0"/>
          <w:numId w:val="38"/>
        </w:numPr>
        <w:shd w:val="clear" w:color="auto" w:fill="FFFFFF"/>
        <w:spacing w:before="100" w:beforeAutospacing="1" w:after="100" w:afterAutospacing="1" w:line="240" w:lineRule="auto"/>
        <w:jc w:val="both"/>
        <w:rPr>
          <w:ins w:id="10" w:author="Unknown"/>
          <w:rFonts w:ascii="Helvetica" w:eastAsia="Times New Roman" w:hAnsi="Helvetica" w:cs="Helvetica"/>
          <w:sz w:val="18"/>
          <w:szCs w:val="18"/>
          <w:lang w:eastAsia="ru-RU"/>
        </w:rPr>
      </w:pPr>
      <w:ins w:id="11" w:author="Unknown">
        <w:r w:rsidRPr="006B40B7">
          <w:rPr>
            <w:rFonts w:ascii="Consolas" w:eastAsia="Times New Roman" w:hAnsi="Consolas" w:cs="Consolas"/>
            <w:sz w:val="18"/>
            <w:szCs w:val="18"/>
            <w:shd w:val="clear" w:color="auto" w:fill="F9F2F4"/>
            <w:lang w:eastAsia="ru-RU"/>
          </w:rPr>
          <w:t>-=</w:t>
        </w:r>
        <w:r w:rsidRPr="006B40B7">
          <w:rPr>
            <w:rFonts w:ascii="Helvetica" w:eastAsia="Times New Roman" w:hAnsi="Helvetica" w:cs="Helvetica"/>
            <w:bCs/>
            <w:sz w:val="18"/>
            <w:szCs w:val="18"/>
            <w:lang w:eastAsia="ru-RU"/>
          </w:rPr>
          <w:t> </w:t>
        </w:r>
        <w:r w:rsidRPr="006B40B7">
          <w:rPr>
            <w:rFonts w:ascii="Helvetica" w:eastAsia="Times New Roman" w:hAnsi="Helvetica" w:cs="Helvetica"/>
            <w:sz w:val="18"/>
            <w:szCs w:val="18"/>
            <w:lang w:eastAsia="ru-RU"/>
          </w:rPr>
          <w:t>операция присваивания-вычитания;</w:t>
        </w:r>
      </w:ins>
    </w:p>
    <w:p w14:paraId="4222411B" w14:textId="77777777" w:rsidR="006B40B7" w:rsidRPr="006B40B7" w:rsidRDefault="006B40B7" w:rsidP="006B40B7">
      <w:pPr>
        <w:numPr>
          <w:ilvl w:val="0"/>
          <w:numId w:val="38"/>
        </w:numPr>
        <w:shd w:val="clear" w:color="auto" w:fill="FFFFFF"/>
        <w:spacing w:before="100" w:beforeAutospacing="1" w:after="100" w:afterAutospacing="1" w:line="240" w:lineRule="auto"/>
        <w:jc w:val="both"/>
        <w:rPr>
          <w:ins w:id="12" w:author="Unknown"/>
          <w:rFonts w:ascii="Helvetica" w:eastAsia="Times New Roman" w:hAnsi="Helvetica" w:cs="Helvetica"/>
          <w:sz w:val="18"/>
          <w:szCs w:val="18"/>
          <w:lang w:eastAsia="ru-RU"/>
        </w:rPr>
      </w:pPr>
      <w:ins w:id="13" w:author="Unknown">
        <w:r w:rsidRPr="006B40B7">
          <w:rPr>
            <w:rFonts w:ascii="Consolas" w:eastAsia="Times New Roman" w:hAnsi="Consolas" w:cs="Consolas"/>
            <w:sz w:val="18"/>
            <w:szCs w:val="18"/>
            <w:shd w:val="clear" w:color="auto" w:fill="F9F2F4"/>
            <w:lang w:eastAsia="ru-RU"/>
          </w:rPr>
          <w:t>*=</w:t>
        </w:r>
        <w:r w:rsidRPr="006B40B7">
          <w:rPr>
            <w:rFonts w:ascii="Helvetica" w:eastAsia="Times New Roman" w:hAnsi="Helvetica" w:cs="Helvetica"/>
            <w:bCs/>
            <w:sz w:val="18"/>
            <w:szCs w:val="18"/>
            <w:lang w:eastAsia="ru-RU"/>
          </w:rPr>
          <w:t> </w:t>
        </w:r>
        <w:r w:rsidRPr="006B40B7">
          <w:rPr>
            <w:rFonts w:ascii="Helvetica" w:eastAsia="Times New Roman" w:hAnsi="Helvetica" w:cs="Helvetica"/>
            <w:sz w:val="18"/>
            <w:szCs w:val="18"/>
            <w:lang w:eastAsia="ru-RU"/>
          </w:rPr>
          <w:t>операция присваивания-умножения;</w:t>
        </w:r>
      </w:ins>
    </w:p>
    <w:p w14:paraId="3728898B" w14:textId="77777777" w:rsidR="006B40B7" w:rsidRPr="006B40B7" w:rsidRDefault="006B40B7" w:rsidP="006B40B7">
      <w:pPr>
        <w:numPr>
          <w:ilvl w:val="0"/>
          <w:numId w:val="38"/>
        </w:numPr>
        <w:shd w:val="clear" w:color="auto" w:fill="FFFFFF"/>
        <w:spacing w:before="100" w:beforeAutospacing="1" w:after="100" w:afterAutospacing="1" w:line="240" w:lineRule="auto"/>
        <w:jc w:val="both"/>
        <w:rPr>
          <w:ins w:id="14" w:author="Unknown"/>
          <w:rFonts w:ascii="Helvetica" w:eastAsia="Times New Roman" w:hAnsi="Helvetica" w:cs="Helvetica"/>
          <w:sz w:val="18"/>
          <w:szCs w:val="18"/>
          <w:lang w:eastAsia="ru-RU"/>
        </w:rPr>
      </w:pPr>
      <w:ins w:id="15" w:author="Unknown">
        <w:r w:rsidRPr="006B40B7">
          <w:rPr>
            <w:rFonts w:ascii="Consolas" w:eastAsia="Times New Roman" w:hAnsi="Consolas" w:cs="Consolas"/>
            <w:sz w:val="18"/>
            <w:szCs w:val="18"/>
            <w:shd w:val="clear" w:color="auto" w:fill="F9F2F4"/>
            <w:lang w:eastAsia="ru-RU"/>
          </w:rPr>
          <w:t>/=</w:t>
        </w:r>
        <w:r w:rsidRPr="006B40B7">
          <w:rPr>
            <w:rFonts w:ascii="Helvetica" w:eastAsia="Times New Roman" w:hAnsi="Helvetica" w:cs="Helvetica"/>
            <w:bCs/>
            <w:sz w:val="18"/>
            <w:szCs w:val="18"/>
            <w:lang w:eastAsia="ru-RU"/>
          </w:rPr>
          <w:t> </w:t>
        </w:r>
        <w:r w:rsidRPr="006B40B7">
          <w:rPr>
            <w:rFonts w:ascii="Helvetica" w:eastAsia="Times New Roman" w:hAnsi="Helvetica" w:cs="Helvetica"/>
            <w:sz w:val="18"/>
            <w:szCs w:val="18"/>
            <w:lang w:eastAsia="ru-RU"/>
          </w:rPr>
          <w:t>операция присваивания-деления;</w:t>
        </w:r>
      </w:ins>
    </w:p>
    <w:p w14:paraId="29316015" w14:textId="77777777" w:rsidR="006B40B7" w:rsidRPr="006B40B7" w:rsidRDefault="006B40B7" w:rsidP="006B40B7">
      <w:pPr>
        <w:numPr>
          <w:ilvl w:val="0"/>
          <w:numId w:val="38"/>
        </w:numPr>
        <w:shd w:val="clear" w:color="auto" w:fill="FFFFFF"/>
        <w:spacing w:before="100" w:beforeAutospacing="1" w:after="100" w:afterAutospacing="1" w:line="240" w:lineRule="auto"/>
        <w:jc w:val="both"/>
        <w:rPr>
          <w:ins w:id="16" w:author="Unknown"/>
          <w:rFonts w:ascii="Helvetica" w:eastAsia="Times New Roman" w:hAnsi="Helvetica" w:cs="Helvetica"/>
          <w:sz w:val="18"/>
          <w:szCs w:val="18"/>
          <w:lang w:eastAsia="ru-RU"/>
        </w:rPr>
      </w:pPr>
      <w:ins w:id="17" w:author="Unknown">
        <w:r w:rsidRPr="006B40B7">
          <w:rPr>
            <w:rFonts w:ascii="Consolas" w:eastAsia="Times New Roman" w:hAnsi="Consolas" w:cs="Consolas"/>
            <w:sz w:val="18"/>
            <w:szCs w:val="18"/>
            <w:shd w:val="clear" w:color="auto" w:fill="F9F2F4"/>
            <w:lang w:eastAsia="ru-RU"/>
          </w:rPr>
          <w:t>%=</w:t>
        </w:r>
        <w:r w:rsidRPr="006B40B7">
          <w:rPr>
            <w:rFonts w:ascii="Helvetica" w:eastAsia="Times New Roman" w:hAnsi="Helvetica" w:cs="Helvetica"/>
            <w:bCs/>
            <w:sz w:val="18"/>
            <w:szCs w:val="18"/>
            <w:lang w:eastAsia="ru-RU"/>
          </w:rPr>
          <w:t> </w:t>
        </w:r>
        <w:r w:rsidRPr="006B40B7">
          <w:rPr>
            <w:rFonts w:ascii="Helvetica" w:eastAsia="Times New Roman" w:hAnsi="Helvetica" w:cs="Helvetica"/>
            <w:sz w:val="18"/>
            <w:szCs w:val="18"/>
            <w:lang w:eastAsia="ru-RU"/>
          </w:rPr>
          <w:t>операция присваивания-остатка от деления;</w:t>
        </w:r>
      </w:ins>
    </w:p>
    <w:p w14:paraId="663FBD26" w14:textId="77777777" w:rsidR="006B40B7" w:rsidRPr="006B40B7" w:rsidRDefault="006B40B7" w:rsidP="006B40B7">
      <w:pPr>
        <w:shd w:val="clear" w:color="auto" w:fill="FFFFFF"/>
        <w:spacing w:after="150" w:line="240" w:lineRule="auto"/>
        <w:jc w:val="both"/>
        <w:rPr>
          <w:rFonts w:ascii="Helvetica" w:eastAsia="Times New Roman" w:hAnsi="Helvetica" w:cs="Helvetica"/>
          <w:sz w:val="18"/>
          <w:szCs w:val="18"/>
          <w:lang w:eastAsia="ru-RU"/>
        </w:rPr>
      </w:pPr>
      <w:ins w:id="18" w:author="Unknown">
        <w:r w:rsidRPr="006B40B7">
          <w:rPr>
            <w:rFonts w:ascii="Helvetica" w:eastAsia="Times New Roman" w:hAnsi="Helvetica" w:cs="Helvetica"/>
            <w:sz w:val="18"/>
            <w:szCs w:val="18"/>
            <w:lang w:eastAsia="ru-RU"/>
          </w:rPr>
          <w:t xml:space="preserve">Договоримся называть операции присваивания через </w:t>
        </w:r>
        <w:proofErr w:type="gramStart"/>
        <w:r w:rsidRPr="006B40B7">
          <w:rPr>
            <w:rFonts w:ascii="Helvetica" w:eastAsia="Times New Roman" w:hAnsi="Helvetica" w:cs="Helvetica"/>
            <w:sz w:val="18"/>
            <w:szCs w:val="18"/>
            <w:lang w:eastAsia="ru-RU"/>
          </w:rPr>
          <w:t>дефис,  чтобы</w:t>
        </w:r>
        <w:proofErr w:type="gramEnd"/>
        <w:r w:rsidRPr="006B40B7">
          <w:rPr>
            <w:rFonts w:ascii="Helvetica" w:eastAsia="Times New Roman" w:hAnsi="Helvetica" w:cs="Helvetica"/>
            <w:sz w:val="18"/>
            <w:szCs w:val="18"/>
            <w:lang w:eastAsia="ru-RU"/>
          </w:rPr>
          <w:t xml:space="preserve"> было понятно о какой именно операции идёт речь. В таблице 1 наглядно показаны </w:t>
        </w:r>
      </w:ins>
    </w:p>
    <w:p w14:paraId="36484B7F" w14:textId="77777777" w:rsidR="006B40B7" w:rsidRPr="006B40B7" w:rsidRDefault="006B40B7" w:rsidP="006B40B7">
      <w:pPr>
        <w:shd w:val="clear" w:color="auto" w:fill="FFFFFF"/>
        <w:spacing w:after="150" w:line="240" w:lineRule="auto"/>
        <w:jc w:val="both"/>
        <w:rPr>
          <w:ins w:id="19" w:author="Unknown"/>
          <w:rFonts w:ascii="Helvetica" w:eastAsia="Times New Roman" w:hAnsi="Helvetica" w:cs="Helvetica"/>
          <w:sz w:val="18"/>
          <w:szCs w:val="18"/>
          <w:lang w:eastAsia="ru-RU"/>
        </w:rPr>
      </w:pPr>
      <w:ins w:id="20" w:author="Unknown">
        <w:r w:rsidRPr="006B40B7">
          <w:rPr>
            <w:rFonts w:ascii="Helvetica" w:eastAsia="Times New Roman" w:hAnsi="Helvetica" w:cs="Helvetica"/>
            <w:sz w:val="18"/>
            <w:szCs w:val="18"/>
            <w:lang w:eastAsia="ru-RU"/>
          </w:rPr>
          <w:t>примеры использования операторов присваивания в языке программирования С++.</w:t>
        </w:r>
      </w:ins>
    </w:p>
    <w:p w14:paraId="0E85282C"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2562DC14"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Операции и выражения. Операции сравнения. Логические операции. Операция запятая.</w:t>
      </w:r>
    </w:p>
    <w:p w14:paraId="5CA1B8AA" w14:textId="77777777" w:rsidR="006B40B7" w:rsidRPr="006B40B7" w:rsidRDefault="006B40B7" w:rsidP="006B40B7">
      <w:pPr>
        <w:shd w:val="clear" w:color="auto" w:fill="FFFFFF"/>
        <w:spacing w:before="100" w:beforeAutospacing="1" w:after="0" w:line="360" w:lineRule="atLeast"/>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Операции сравнения предназначены для определения отношения между двумя переменными или между переменной и константой. Например, </w:t>
      </w:r>
      <w:proofErr w:type="gramStart"/>
      <w:r w:rsidRPr="006B40B7">
        <w:rPr>
          <w:rFonts w:ascii="Georgia" w:eastAsia="Times New Roman" w:hAnsi="Georgia" w:cs="Times New Roman"/>
          <w:b/>
          <w:bCs/>
          <w:i/>
          <w:iCs/>
          <w:color w:val="000000"/>
          <w:sz w:val="18"/>
          <w:szCs w:val="18"/>
          <w:lang w:eastAsia="ru-RU"/>
        </w:rPr>
        <w:t>a&lt;</w:t>
      </w:r>
      <w:proofErr w:type="gramEnd"/>
      <w:r w:rsidRPr="006B40B7">
        <w:rPr>
          <w:rFonts w:ascii="Georgia" w:eastAsia="Times New Roman" w:hAnsi="Georgia" w:cs="Times New Roman"/>
          <w:b/>
          <w:bCs/>
          <w:i/>
          <w:iCs/>
          <w:color w:val="000000"/>
          <w:sz w:val="18"/>
          <w:szCs w:val="18"/>
          <w:lang w:eastAsia="ru-RU"/>
        </w:rPr>
        <w:t>b</w:t>
      </w:r>
      <w:r w:rsidRPr="006B40B7">
        <w:rPr>
          <w:rFonts w:ascii="Georgia" w:eastAsia="Times New Roman" w:hAnsi="Georgia" w:cs="Times New Roman"/>
          <w:color w:val="000000"/>
          <w:sz w:val="18"/>
          <w:szCs w:val="18"/>
          <w:lang w:eastAsia="ru-RU"/>
        </w:rPr>
        <w:t> или </w:t>
      </w:r>
      <w:r w:rsidRPr="006B40B7">
        <w:rPr>
          <w:rFonts w:ascii="Georgia" w:eastAsia="Times New Roman" w:hAnsi="Georgia" w:cs="Times New Roman"/>
          <w:b/>
          <w:bCs/>
          <w:i/>
          <w:iCs/>
          <w:color w:val="000000"/>
          <w:sz w:val="18"/>
          <w:szCs w:val="18"/>
          <w:lang w:eastAsia="ru-RU"/>
        </w:rPr>
        <w:t>a&gt;10</w:t>
      </w:r>
      <w:r w:rsidRPr="006B40B7">
        <w:rPr>
          <w:rFonts w:ascii="Georgia" w:eastAsia="Times New Roman" w:hAnsi="Georgia" w:cs="Times New Roman"/>
          <w:color w:val="000000"/>
          <w:sz w:val="18"/>
          <w:szCs w:val="18"/>
          <w:lang w:eastAsia="ru-RU"/>
        </w:rPr>
        <w:t xml:space="preserve">. Результатом операции сравнения является значение типа </w:t>
      </w:r>
      <w:proofErr w:type="spellStart"/>
      <w:r w:rsidRPr="006B40B7">
        <w:rPr>
          <w:rFonts w:ascii="Georgia" w:eastAsia="Times New Roman" w:hAnsi="Georgia" w:cs="Times New Roman"/>
          <w:color w:val="000000"/>
          <w:sz w:val="18"/>
          <w:szCs w:val="18"/>
          <w:lang w:eastAsia="ru-RU"/>
        </w:rPr>
        <w:t>bool</w:t>
      </w:r>
      <w:proofErr w:type="spellEnd"/>
      <w:r w:rsidRPr="006B40B7">
        <w:rPr>
          <w:rFonts w:ascii="Georgia" w:eastAsia="Times New Roman" w:hAnsi="Georgia" w:cs="Times New Roman"/>
          <w:color w:val="000000"/>
          <w:sz w:val="18"/>
          <w:szCs w:val="18"/>
          <w:lang w:eastAsia="ru-RU"/>
        </w:rPr>
        <w:t xml:space="preserve">, т.е. </w:t>
      </w:r>
      <w:proofErr w:type="spellStart"/>
      <w:r w:rsidRPr="006B40B7">
        <w:rPr>
          <w:rFonts w:ascii="Georgia" w:eastAsia="Times New Roman" w:hAnsi="Georgia" w:cs="Times New Roman"/>
          <w:color w:val="000000"/>
          <w:sz w:val="18"/>
          <w:szCs w:val="18"/>
          <w:lang w:eastAsia="ru-RU"/>
        </w:rPr>
        <w:t>true</w:t>
      </w:r>
      <w:proofErr w:type="spellEnd"/>
      <w:r w:rsidRPr="006B40B7">
        <w:rPr>
          <w:rFonts w:ascii="Georgia" w:eastAsia="Times New Roman" w:hAnsi="Georgia" w:cs="Times New Roman"/>
          <w:color w:val="000000"/>
          <w:sz w:val="18"/>
          <w:szCs w:val="18"/>
          <w:lang w:eastAsia="ru-RU"/>
        </w:rPr>
        <w:t xml:space="preserve"> или </w:t>
      </w:r>
      <w:proofErr w:type="spellStart"/>
      <w:r w:rsidRPr="006B40B7">
        <w:rPr>
          <w:rFonts w:ascii="Georgia" w:eastAsia="Times New Roman" w:hAnsi="Georgia" w:cs="Times New Roman"/>
          <w:color w:val="000000"/>
          <w:sz w:val="18"/>
          <w:szCs w:val="18"/>
          <w:lang w:eastAsia="ru-RU"/>
        </w:rPr>
        <w:t>false</w:t>
      </w:r>
      <w:proofErr w:type="spellEnd"/>
      <w:r w:rsidRPr="006B40B7">
        <w:rPr>
          <w:rFonts w:ascii="Georgia" w:eastAsia="Times New Roman" w:hAnsi="Georgia" w:cs="Times New Roman"/>
          <w:color w:val="000000"/>
          <w:sz w:val="18"/>
          <w:szCs w:val="18"/>
          <w:lang w:eastAsia="ru-RU"/>
        </w:rPr>
        <w:t>. Операции сравнения отвечают «Да» или «Нет» на вопрос «Связаны ли элементы указанным отношением?»</w:t>
      </w:r>
    </w:p>
    <w:tbl>
      <w:tblPr>
        <w:tblW w:w="12326" w:type="dxa"/>
        <w:jc w:val="center"/>
        <w:tblCellSpacing w:w="0" w:type="dxa"/>
        <w:tblBorders>
          <w:top w:val="outset" w:sz="6" w:space="0" w:color="00000A"/>
          <w:left w:val="outset" w:sz="6" w:space="0" w:color="00000A"/>
          <w:bottom w:val="outset" w:sz="6" w:space="0" w:color="00000A"/>
          <w:right w:val="outset" w:sz="6" w:space="0" w:color="00000A"/>
        </w:tblBorders>
        <w:tblCellMar>
          <w:top w:w="120" w:type="dxa"/>
          <w:left w:w="120" w:type="dxa"/>
          <w:bottom w:w="120" w:type="dxa"/>
          <w:right w:w="120" w:type="dxa"/>
        </w:tblCellMar>
        <w:tblLook w:val="04A0" w:firstRow="1" w:lastRow="0" w:firstColumn="1" w:lastColumn="0" w:noHBand="0" w:noVBand="1"/>
      </w:tblPr>
      <w:tblGrid>
        <w:gridCol w:w="3412"/>
        <w:gridCol w:w="5315"/>
        <w:gridCol w:w="3599"/>
      </w:tblGrid>
      <w:tr w:rsidR="006B40B7" w:rsidRPr="006B40B7" w14:paraId="43486F7D" w14:textId="77777777" w:rsidTr="006B40B7">
        <w:trPr>
          <w:tblCellSpacing w:w="0" w:type="dxa"/>
          <w:jc w:val="center"/>
        </w:trPr>
        <w:tc>
          <w:tcPr>
            <w:tcW w:w="3412" w:type="dxa"/>
            <w:tcBorders>
              <w:top w:val="outset" w:sz="6" w:space="0" w:color="00000A"/>
              <w:left w:val="outset" w:sz="6" w:space="0" w:color="00000A"/>
              <w:bottom w:val="outset" w:sz="6" w:space="0" w:color="00000A"/>
              <w:right w:val="outset" w:sz="6" w:space="0" w:color="00000A"/>
            </w:tcBorders>
            <w:hideMark/>
          </w:tcPr>
          <w:p w14:paraId="433643F3"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gramStart"/>
            <w:r w:rsidRPr="006B40B7">
              <w:rPr>
                <w:rFonts w:ascii="Times New Roman" w:eastAsia="Times New Roman" w:hAnsi="Times New Roman" w:cs="Times New Roman"/>
                <w:b/>
                <w:bCs/>
                <w:sz w:val="18"/>
                <w:szCs w:val="18"/>
                <w:lang w:eastAsia="ru-RU"/>
              </w:rPr>
              <w:t>Опера-</w:t>
            </w:r>
            <w:proofErr w:type="spellStart"/>
            <w:r w:rsidRPr="006B40B7">
              <w:rPr>
                <w:rFonts w:ascii="Times New Roman" w:eastAsia="Times New Roman" w:hAnsi="Times New Roman" w:cs="Times New Roman"/>
                <w:b/>
                <w:bCs/>
                <w:sz w:val="18"/>
                <w:szCs w:val="18"/>
                <w:lang w:eastAsia="ru-RU"/>
              </w:rPr>
              <w:t>ция</w:t>
            </w:r>
            <w:proofErr w:type="spellEnd"/>
            <w:proofErr w:type="gramEnd"/>
          </w:p>
        </w:tc>
        <w:tc>
          <w:tcPr>
            <w:tcW w:w="5315" w:type="dxa"/>
            <w:tcBorders>
              <w:top w:val="outset" w:sz="6" w:space="0" w:color="00000A"/>
              <w:left w:val="outset" w:sz="6" w:space="0" w:color="00000A"/>
              <w:bottom w:val="outset" w:sz="6" w:space="0" w:color="00000A"/>
              <w:right w:val="outset" w:sz="6" w:space="0" w:color="00000A"/>
            </w:tcBorders>
            <w:hideMark/>
          </w:tcPr>
          <w:p w14:paraId="13D9943A"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b/>
                <w:bCs/>
                <w:sz w:val="18"/>
                <w:szCs w:val="18"/>
                <w:lang w:eastAsia="ru-RU"/>
              </w:rPr>
              <w:t>Описание</w:t>
            </w:r>
          </w:p>
        </w:tc>
        <w:tc>
          <w:tcPr>
            <w:tcW w:w="3599" w:type="dxa"/>
            <w:tcBorders>
              <w:top w:val="outset" w:sz="6" w:space="0" w:color="00000A"/>
              <w:left w:val="outset" w:sz="6" w:space="0" w:color="00000A"/>
              <w:bottom w:val="outset" w:sz="6" w:space="0" w:color="00000A"/>
              <w:right w:val="outset" w:sz="6" w:space="0" w:color="00000A"/>
            </w:tcBorders>
            <w:hideMark/>
          </w:tcPr>
          <w:p w14:paraId="1D182B79"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b/>
                <w:bCs/>
                <w:sz w:val="18"/>
                <w:szCs w:val="18"/>
                <w:lang w:eastAsia="ru-RU"/>
              </w:rPr>
              <w:t>Пример</w:t>
            </w:r>
          </w:p>
        </w:tc>
      </w:tr>
      <w:tr w:rsidR="006B40B7" w:rsidRPr="006B40B7" w14:paraId="2D3C7FF7" w14:textId="77777777" w:rsidTr="006B40B7">
        <w:trPr>
          <w:tblCellSpacing w:w="0" w:type="dxa"/>
          <w:jc w:val="center"/>
        </w:trPr>
        <w:tc>
          <w:tcPr>
            <w:tcW w:w="3412" w:type="dxa"/>
            <w:tcBorders>
              <w:top w:val="outset" w:sz="6" w:space="0" w:color="00000A"/>
              <w:left w:val="outset" w:sz="6" w:space="0" w:color="00000A"/>
              <w:bottom w:val="outset" w:sz="6" w:space="0" w:color="00000A"/>
              <w:right w:val="outset" w:sz="6" w:space="0" w:color="00000A"/>
            </w:tcBorders>
            <w:hideMark/>
          </w:tcPr>
          <w:p w14:paraId="4CE9E088"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&lt;</w:t>
            </w:r>
          </w:p>
        </w:tc>
        <w:tc>
          <w:tcPr>
            <w:tcW w:w="5315" w:type="dxa"/>
            <w:tcBorders>
              <w:top w:val="outset" w:sz="6" w:space="0" w:color="00000A"/>
              <w:left w:val="outset" w:sz="6" w:space="0" w:color="00000A"/>
              <w:bottom w:val="outset" w:sz="6" w:space="0" w:color="00000A"/>
              <w:right w:val="outset" w:sz="6" w:space="0" w:color="00000A"/>
            </w:tcBorders>
            <w:hideMark/>
          </w:tcPr>
          <w:p w14:paraId="43579E3E"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Меньше</w:t>
            </w:r>
          </w:p>
        </w:tc>
        <w:tc>
          <w:tcPr>
            <w:tcW w:w="3599" w:type="dxa"/>
            <w:tcBorders>
              <w:top w:val="outset" w:sz="6" w:space="0" w:color="00000A"/>
              <w:left w:val="outset" w:sz="6" w:space="0" w:color="00000A"/>
              <w:bottom w:val="outset" w:sz="6" w:space="0" w:color="00000A"/>
              <w:right w:val="outset" w:sz="6" w:space="0" w:color="00000A"/>
            </w:tcBorders>
            <w:hideMark/>
          </w:tcPr>
          <w:p w14:paraId="135E8C63"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gramStart"/>
            <w:r w:rsidRPr="006B40B7">
              <w:rPr>
                <w:rFonts w:ascii="Times New Roman" w:eastAsia="Times New Roman" w:hAnsi="Times New Roman" w:cs="Times New Roman"/>
                <w:sz w:val="18"/>
                <w:szCs w:val="18"/>
                <w:lang w:eastAsia="ru-RU"/>
              </w:rPr>
              <w:t>x&lt;</w:t>
            </w:r>
            <w:proofErr w:type="gramEnd"/>
            <w:r w:rsidRPr="006B40B7">
              <w:rPr>
                <w:rFonts w:ascii="Times New Roman" w:eastAsia="Times New Roman" w:hAnsi="Times New Roman" w:cs="Times New Roman"/>
                <w:sz w:val="18"/>
                <w:szCs w:val="18"/>
                <w:lang w:eastAsia="ru-RU"/>
              </w:rPr>
              <w:t>y&lt; p=""&gt;&lt;/y&lt;&gt;</w:t>
            </w:r>
          </w:p>
        </w:tc>
      </w:tr>
      <w:tr w:rsidR="006B40B7" w:rsidRPr="006B40B7" w14:paraId="047D6795" w14:textId="77777777" w:rsidTr="006B40B7">
        <w:trPr>
          <w:tblCellSpacing w:w="0" w:type="dxa"/>
          <w:jc w:val="center"/>
        </w:trPr>
        <w:tc>
          <w:tcPr>
            <w:tcW w:w="3412" w:type="dxa"/>
            <w:tcBorders>
              <w:top w:val="outset" w:sz="6" w:space="0" w:color="00000A"/>
              <w:left w:val="outset" w:sz="6" w:space="0" w:color="00000A"/>
              <w:bottom w:val="outset" w:sz="6" w:space="0" w:color="00000A"/>
              <w:right w:val="outset" w:sz="6" w:space="0" w:color="00000A"/>
            </w:tcBorders>
            <w:hideMark/>
          </w:tcPr>
          <w:p w14:paraId="050603F2"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&gt;</w:t>
            </w:r>
          </w:p>
        </w:tc>
        <w:tc>
          <w:tcPr>
            <w:tcW w:w="5315" w:type="dxa"/>
            <w:tcBorders>
              <w:top w:val="outset" w:sz="6" w:space="0" w:color="00000A"/>
              <w:left w:val="outset" w:sz="6" w:space="0" w:color="00000A"/>
              <w:bottom w:val="outset" w:sz="6" w:space="0" w:color="00000A"/>
              <w:right w:val="outset" w:sz="6" w:space="0" w:color="00000A"/>
            </w:tcBorders>
            <w:hideMark/>
          </w:tcPr>
          <w:p w14:paraId="52D20CE4"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Больше</w:t>
            </w:r>
          </w:p>
        </w:tc>
        <w:tc>
          <w:tcPr>
            <w:tcW w:w="3599" w:type="dxa"/>
            <w:tcBorders>
              <w:top w:val="outset" w:sz="6" w:space="0" w:color="00000A"/>
              <w:left w:val="outset" w:sz="6" w:space="0" w:color="00000A"/>
              <w:bottom w:val="outset" w:sz="6" w:space="0" w:color="00000A"/>
              <w:right w:val="outset" w:sz="6" w:space="0" w:color="00000A"/>
            </w:tcBorders>
            <w:hideMark/>
          </w:tcPr>
          <w:p w14:paraId="5F456696"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x&gt;y</w:t>
            </w:r>
          </w:p>
        </w:tc>
      </w:tr>
      <w:tr w:rsidR="006B40B7" w:rsidRPr="006B40B7" w14:paraId="7A5CACEB" w14:textId="77777777" w:rsidTr="006B40B7">
        <w:trPr>
          <w:tblCellSpacing w:w="0" w:type="dxa"/>
          <w:jc w:val="center"/>
        </w:trPr>
        <w:tc>
          <w:tcPr>
            <w:tcW w:w="3412" w:type="dxa"/>
            <w:tcBorders>
              <w:top w:val="outset" w:sz="6" w:space="0" w:color="00000A"/>
              <w:left w:val="outset" w:sz="6" w:space="0" w:color="00000A"/>
              <w:bottom w:val="outset" w:sz="6" w:space="0" w:color="00000A"/>
              <w:right w:val="outset" w:sz="6" w:space="0" w:color="00000A"/>
            </w:tcBorders>
            <w:hideMark/>
          </w:tcPr>
          <w:p w14:paraId="59FB5F7F"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&lt;=</w:t>
            </w:r>
          </w:p>
        </w:tc>
        <w:tc>
          <w:tcPr>
            <w:tcW w:w="5315" w:type="dxa"/>
            <w:tcBorders>
              <w:top w:val="outset" w:sz="6" w:space="0" w:color="00000A"/>
              <w:left w:val="outset" w:sz="6" w:space="0" w:color="00000A"/>
              <w:bottom w:val="outset" w:sz="6" w:space="0" w:color="00000A"/>
              <w:right w:val="outset" w:sz="6" w:space="0" w:color="00000A"/>
            </w:tcBorders>
            <w:hideMark/>
          </w:tcPr>
          <w:p w14:paraId="1B8B76F6"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Меньше либо равно</w:t>
            </w:r>
          </w:p>
        </w:tc>
        <w:tc>
          <w:tcPr>
            <w:tcW w:w="3599" w:type="dxa"/>
            <w:tcBorders>
              <w:top w:val="outset" w:sz="6" w:space="0" w:color="00000A"/>
              <w:left w:val="outset" w:sz="6" w:space="0" w:color="00000A"/>
              <w:bottom w:val="outset" w:sz="6" w:space="0" w:color="00000A"/>
              <w:right w:val="outset" w:sz="6" w:space="0" w:color="00000A"/>
            </w:tcBorders>
            <w:hideMark/>
          </w:tcPr>
          <w:p w14:paraId="505F7D74"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gramStart"/>
            <w:r w:rsidRPr="006B40B7">
              <w:rPr>
                <w:rFonts w:ascii="Times New Roman" w:eastAsia="Times New Roman" w:hAnsi="Times New Roman" w:cs="Times New Roman"/>
                <w:sz w:val="18"/>
                <w:szCs w:val="18"/>
                <w:lang w:eastAsia="ru-RU"/>
              </w:rPr>
              <w:t>x&lt;</w:t>
            </w:r>
            <w:proofErr w:type="gramEnd"/>
            <w:r w:rsidRPr="006B40B7">
              <w:rPr>
                <w:rFonts w:ascii="Times New Roman" w:eastAsia="Times New Roman" w:hAnsi="Times New Roman" w:cs="Times New Roman"/>
                <w:sz w:val="18"/>
                <w:szCs w:val="18"/>
                <w:lang w:eastAsia="ru-RU"/>
              </w:rPr>
              <w:t>=y</w:t>
            </w:r>
          </w:p>
        </w:tc>
      </w:tr>
      <w:tr w:rsidR="006B40B7" w:rsidRPr="006B40B7" w14:paraId="2FD129E1" w14:textId="77777777" w:rsidTr="006B40B7">
        <w:trPr>
          <w:tblCellSpacing w:w="0" w:type="dxa"/>
          <w:jc w:val="center"/>
        </w:trPr>
        <w:tc>
          <w:tcPr>
            <w:tcW w:w="3412" w:type="dxa"/>
            <w:tcBorders>
              <w:top w:val="outset" w:sz="6" w:space="0" w:color="00000A"/>
              <w:left w:val="outset" w:sz="6" w:space="0" w:color="00000A"/>
              <w:bottom w:val="outset" w:sz="6" w:space="0" w:color="00000A"/>
              <w:right w:val="outset" w:sz="6" w:space="0" w:color="00000A"/>
            </w:tcBorders>
            <w:hideMark/>
          </w:tcPr>
          <w:p w14:paraId="5062B525"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&gt;=</w:t>
            </w:r>
          </w:p>
        </w:tc>
        <w:tc>
          <w:tcPr>
            <w:tcW w:w="5315" w:type="dxa"/>
            <w:tcBorders>
              <w:top w:val="outset" w:sz="6" w:space="0" w:color="00000A"/>
              <w:left w:val="outset" w:sz="6" w:space="0" w:color="00000A"/>
              <w:bottom w:val="outset" w:sz="6" w:space="0" w:color="00000A"/>
              <w:right w:val="outset" w:sz="6" w:space="0" w:color="00000A"/>
            </w:tcBorders>
            <w:hideMark/>
          </w:tcPr>
          <w:p w14:paraId="75CC3D5B"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Больше либо равно</w:t>
            </w:r>
          </w:p>
        </w:tc>
        <w:tc>
          <w:tcPr>
            <w:tcW w:w="3599" w:type="dxa"/>
            <w:tcBorders>
              <w:top w:val="outset" w:sz="6" w:space="0" w:color="00000A"/>
              <w:left w:val="outset" w:sz="6" w:space="0" w:color="00000A"/>
              <w:bottom w:val="outset" w:sz="6" w:space="0" w:color="00000A"/>
              <w:right w:val="outset" w:sz="6" w:space="0" w:color="00000A"/>
            </w:tcBorders>
            <w:hideMark/>
          </w:tcPr>
          <w:p w14:paraId="375AC1FF"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x&gt;=y</w:t>
            </w:r>
          </w:p>
        </w:tc>
      </w:tr>
      <w:tr w:rsidR="006B40B7" w:rsidRPr="006B40B7" w14:paraId="717E2396" w14:textId="77777777" w:rsidTr="006B40B7">
        <w:trPr>
          <w:tblCellSpacing w:w="0" w:type="dxa"/>
          <w:jc w:val="center"/>
        </w:trPr>
        <w:tc>
          <w:tcPr>
            <w:tcW w:w="3412" w:type="dxa"/>
            <w:tcBorders>
              <w:top w:val="outset" w:sz="6" w:space="0" w:color="00000A"/>
              <w:left w:val="outset" w:sz="6" w:space="0" w:color="00000A"/>
              <w:bottom w:val="outset" w:sz="6" w:space="0" w:color="00000A"/>
              <w:right w:val="outset" w:sz="6" w:space="0" w:color="00000A"/>
            </w:tcBorders>
            <w:hideMark/>
          </w:tcPr>
          <w:p w14:paraId="06407934"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w:t>
            </w:r>
          </w:p>
        </w:tc>
        <w:tc>
          <w:tcPr>
            <w:tcW w:w="5315" w:type="dxa"/>
            <w:tcBorders>
              <w:top w:val="outset" w:sz="6" w:space="0" w:color="00000A"/>
              <w:left w:val="outset" w:sz="6" w:space="0" w:color="00000A"/>
              <w:bottom w:val="outset" w:sz="6" w:space="0" w:color="00000A"/>
              <w:right w:val="outset" w:sz="6" w:space="0" w:color="00000A"/>
            </w:tcBorders>
            <w:hideMark/>
          </w:tcPr>
          <w:p w14:paraId="727678E9"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Равно</w:t>
            </w:r>
          </w:p>
        </w:tc>
        <w:tc>
          <w:tcPr>
            <w:tcW w:w="3599" w:type="dxa"/>
            <w:tcBorders>
              <w:top w:val="outset" w:sz="6" w:space="0" w:color="00000A"/>
              <w:left w:val="outset" w:sz="6" w:space="0" w:color="00000A"/>
              <w:bottom w:val="outset" w:sz="6" w:space="0" w:color="00000A"/>
              <w:right w:val="outset" w:sz="6" w:space="0" w:color="00000A"/>
            </w:tcBorders>
            <w:hideMark/>
          </w:tcPr>
          <w:p w14:paraId="46096540"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x==y</w:t>
            </w:r>
          </w:p>
        </w:tc>
      </w:tr>
      <w:tr w:rsidR="006B40B7" w:rsidRPr="006B40B7" w14:paraId="5F830BA3" w14:textId="77777777" w:rsidTr="006B40B7">
        <w:trPr>
          <w:tblCellSpacing w:w="0" w:type="dxa"/>
          <w:jc w:val="center"/>
        </w:trPr>
        <w:tc>
          <w:tcPr>
            <w:tcW w:w="3412" w:type="dxa"/>
            <w:tcBorders>
              <w:top w:val="outset" w:sz="6" w:space="0" w:color="00000A"/>
              <w:left w:val="outset" w:sz="6" w:space="0" w:color="00000A"/>
              <w:bottom w:val="outset" w:sz="6" w:space="0" w:color="00000A"/>
              <w:right w:val="outset" w:sz="6" w:space="0" w:color="00000A"/>
            </w:tcBorders>
            <w:hideMark/>
          </w:tcPr>
          <w:p w14:paraId="0F281B72"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w:t>
            </w:r>
          </w:p>
        </w:tc>
        <w:tc>
          <w:tcPr>
            <w:tcW w:w="5315" w:type="dxa"/>
            <w:tcBorders>
              <w:top w:val="outset" w:sz="6" w:space="0" w:color="00000A"/>
              <w:left w:val="outset" w:sz="6" w:space="0" w:color="00000A"/>
              <w:bottom w:val="outset" w:sz="6" w:space="0" w:color="00000A"/>
              <w:right w:val="outset" w:sz="6" w:space="0" w:color="00000A"/>
            </w:tcBorders>
            <w:hideMark/>
          </w:tcPr>
          <w:p w14:paraId="10B191E6"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Не равно</w:t>
            </w:r>
          </w:p>
        </w:tc>
        <w:tc>
          <w:tcPr>
            <w:tcW w:w="3599" w:type="dxa"/>
            <w:tcBorders>
              <w:top w:val="outset" w:sz="6" w:space="0" w:color="00000A"/>
              <w:left w:val="outset" w:sz="6" w:space="0" w:color="00000A"/>
              <w:bottom w:val="outset" w:sz="6" w:space="0" w:color="00000A"/>
              <w:right w:val="outset" w:sz="6" w:space="0" w:color="00000A"/>
            </w:tcBorders>
            <w:hideMark/>
          </w:tcPr>
          <w:p w14:paraId="0736E1DA"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gramStart"/>
            <w:r w:rsidRPr="006B40B7">
              <w:rPr>
                <w:rFonts w:ascii="Times New Roman" w:eastAsia="Times New Roman" w:hAnsi="Times New Roman" w:cs="Times New Roman"/>
                <w:sz w:val="18"/>
                <w:szCs w:val="18"/>
                <w:lang w:eastAsia="ru-RU"/>
              </w:rPr>
              <w:t>x!=</w:t>
            </w:r>
            <w:proofErr w:type="gramEnd"/>
            <w:r w:rsidRPr="006B40B7">
              <w:rPr>
                <w:rFonts w:ascii="Times New Roman" w:eastAsia="Times New Roman" w:hAnsi="Times New Roman" w:cs="Times New Roman"/>
                <w:sz w:val="18"/>
                <w:szCs w:val="18"/>
                <w:lang w:eastAsia="ru-RU"/>
              </w:rPr>
              <w:t>y</w:t>
            </w:r>
          </w:p>
        </w:tc>
      </w:tr>
    </w:tbl>
    <w:p w14:paraId="416242D5" w14:textId="77777777" w:rsidR="006B40B7" w:rsidRPr="006B40B7" w:rsidRDefault="006B40B7" w:rsidP="006B40B7">
      <w:pPr>
        <w:shd w:val="clear" w:color="auto" w:fill="FFFFFF"/>
        <w:spacing w:before="100" w:beforeAutospacing="1" w:after="0" w:line="360" w:lineRule="atLeast"/>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b/>
          <w:bCs/>
          <w:color w:val="000000"/>
          <w:sz w:val="18"/>
          <w:szCs w:val="18"/>
          <w:lang w:eastAsia="ru-RU"/>
        </w:rPr>
        <w:t>Логические операции</w:t>
      </w:r>
    </w:p>
    <w:p w14:paraId="71AABE51" w14:textId="77777777" w:rsidR="006B40B7" w:rsidRPr="006B40B7" w:rsidRDefault="006B40B7" w:rsidP="006B40B7">
      <w:pPr>
        <w:shd w:val="clear" w:color="auto" w:fill="FFFFFF"/>
        <w:spacing w:before="100" w:beforeAutospacing="1" w:after="0" w:line="360" w:lineRule="atLeast"/>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Логические операции служат для соединения выражений, которые содержат операции сравнения.</w:t>
      </w:r>
    </w:p>
    <w:tbl>
      <w:tblPr>
        <w:tblW w:w="12326" w:type="dxa"/>
        <w:jc w:val="center"/>
        <w:tblCellSpacing w:w="0" w:type="dxa"/>
        <w:tblBorders>
          <w:top w:val="outset" w:sz="6" w:space="0" w:color="00000A"/>
          <w:left w:val="outset" w:sz="6" w:space="0" w:color="00000A"/>
          <w:bottom w:val="outset" w:sz="6" w:space="0" w:color="00000A"/>
          <w:right w:val="outset" w:sz="6" w:space="0" w:color="00000A"/>
        </w:tblBorders>
        <w:tblCellMar>
          <w:top w:w="120" w:type="dxa"/>
          <w:left w:w="120" w:type="dxa"/>
          <w:bottom w:w="120" w:type="dxa"/>
          <w:right w:w="120" w:type="dxa"/>
        </w:tblCellMar>
        <w:tblLook w:val="04A0" w:firstRow="1" w:lastRow="0" w:firstColumn="1" w:lastColumn="0" w:noHBand="0" w:noVBand="1"/>
      </w:tblPr>
      <w:tblGrid>
        <w:gridCol w:w="1968"/>
        <w:gridCol w:w="5336"/>
        <w:gridCol w:w="5022"/>
      </w:tblGrid>
      <w:tr w:rsidR="006B40B7" w:rsidRPr="006B40B7" w14:paraId="6FACAEC4" w14:textId="77777777" w:rsidTr="006B40B7">
        <w:trPr>
          <w:tblCellSpacing w:w="0" w:type="dxa"/>
          <w:jc w:val="center"/>
        </w:trPr>
        <w:tc>
          <w:tcPr>
            <w:tcW w:w="1410" w:type="dxa"/>
            <w:tcBorders>
              <w:top w:val="outset" w:sz="6" w:space="0" w:color="00000A"/>
              <w:left w:val="outset" w:sz="6" w:space="0" w:color="00000A"/>
              <w:bottom w:val="outset" w:sz="6" w:space="0" w:color="00000A"/>
              <w:right w:val="outset" w:sz="6" w:space="0" w:color="00000A"/>
            </w:tcBorders>
            <w:hideMark/>
          </w:tcPr>
          <w:p w14:paraId="3E541A91"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b/>
                <w:bCs/>
                <w:sz w:val="18"/>
                <w:szCs w:val="18"/>
                <w:lang w:eastAsia="ru-RU"/>
              </w:rPr>
              <w:t>Оператор</w:t>
            </w:r>
          </w:p>
        </w:tc>
        <w:tc>
          <w:tcPr>
            <w:tcW w:w="3825" w:type="dxa"/>
            <w:tcBorders>
              <w:top w:val="outset" w:sz="6" w:space="0" w:color="00000A"/>
              <w:left w:val="outset" w:sz="6" w:space="0" w:color="00000A"/>
              <w:bottom w:val="outset" w:sz="6" w:space="0" w:color="00000A"/>
              <w:right w:val="outset" w:sz="6" w:space="0" w:color="00000A"/>
            </w:tcBorders>
            <w:hideMark/>
          </w:tcPr>
          <w:p w14:paraId="3B8C114E"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b/>
                <w:bCs/>
                <w:sz w:val="18"/>
                <w:szCs w:val="18"/>
                <w:lang w:eastAsia="ru-RU"/>
              </w:rPr>
              <w:t>Описание</w:t>
            </w:r>
          </w:p>
        </w:tc>
        <w:tc>
          <w:tcPr>
            <w:tcW w:w="3600" w:type="dxa"/>
            <w:tcBorders>
              <w:top w:val="outset" w:sz="6" w:space="0" w:color="00000A"/>
              <w:left w:val="outset" w:sz="6" w:space="0" w:color="00000A"/>
              <w:bottom w:val="outset" w:sz="6" w:space="0" w:color="00000A"/>
              <w:right w:val="outset" w:sz="6" w:space="0" w:color="00000A"/>
            </w:tcBorders>
            <w:hideMark/>
          </w:tcPr>
          <w:p w14:paraId="0780B501"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b/>
                <w:bCs/>
                <w:sz w:val="18"/>
                <w:szCs w:val="18"/>
                <w:lang w:eastAsia="ru-RU"/>
              </w:rPr>
              <w:t>Пример</w:t>
            </w:r>
          </w:p>
        </w:tc>
      </w:tr>
      <w:tr w:rsidR="006B40B7" w:rsidRPr="006B40B7" w14:paraId="100B0162" w14:textId="77777777" w:rsidTr="006B40B7">
        <w:trPr>
          <w:tblCellSpacing w:w="0" w:type="dxa"/>
          <w:jc w:val="center"/>
        </w:trPr>
        <w:tc>
          <w:tcPr>
            <w:tcW w:w="1410" w:type="dxa"/>
            <w:tcBorders>
              <w:top w:val="outset" w:sz="6" w:space="0" w:color="00000A"/>
              <w:left w:val="outset" w:sz="6" w:space="0" w:color="00000A"/>
              <w:bottom w:val="outset" w:sz="6" w:space="0" w:color="00000A"/>
              <w:right w:val="outset" w:sz="6" w:space="0" w:color="00000A"/>
            </w:tcBorders>
            <w:hideMark/>
          </w:tcPr>
          <w:p w14:paraId="4EB99960"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&amp;&amp;</w:t>
            </w:r>
          </w:p>
        </w:tc>
        <w:tc>
          <w:tcPr>
            <w:tcW w:w="3825" w:type="dxa"/>
            <w:tcBorders>
              <w:top w:val="outset" w:sz="6" w:space="0" w:color="00000A"/>
              <w:left w:val="outset" w:sz="6" w:space="0" w:color="00000A"/>
              <w:bottom w:val="outset" w:sz="6" w:space="0" w:color="00000A"/>
              <w:right w:val="outset" w:sz="6" w:space="0" w:color="00000A"/>
            </w:tcBorders>
            <w:hideMark/>
          </w:tcPr>
          <w:p w14:paraId="413DE199"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Логическое «и»</w:t>
            </w:r>
          </w:p>
        </w:tc>
        <w:tc>
          <w:tcPr>
            <w:tcW w:w="3600" w:type="dxa"/>
            <w:tcBorders>
              <w:top w:val="outset" w:sz="6" w:space="0" w:color="00000A"/>
              <w:left w:val="outset" w:sz="6" w:space="0" w:color="00000A"/>
              <w:bottom w:val="outset" w:sz="6" w:space="0" w:color="00000A"/>
              <w:right w:val="outset" w:sz="6" w:space="0" w:color="00000A"/>
            </w:tcBorders>
            <w:hideMark/>
          </w:tcPr>
          <w:p w14:paraId="7E048FBB"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10&lt;20&lt;="" p=""&gt;</w:t>
            </w:r>
          </w:p>
        </w:tc>
      </w:tr>
      <w:tr w:rsidR="006B40B7" w:rsidRPr="006B40B7" w14:paraId="7DCFA423" w14:textId="77777777" w:rsidTr="006B40B7">
        <w:trPr>
          <w:tblCellSpacing w:w="0" w:type="dxa"/>
          <w:jc w:val="center"/>
        </w:trPr>
        <w:tc>
          <w:tcPr>
            <w:tcW w:w="1410" w:type="dxa"/>
            <w:tcBorders>
              <w:top w:val="outset" w:sz="6" w:space="0" w:color="00000A"/>
              <w:left w:val="outset" w:sz="6" w:space="0" w:color="00000A"/>
              <w:bottom w:val="outset" w:sz="6" w:space="0" w:color="00000A"/>
              <w:right w:val="outset" w:sz="6" w:space="0" w:color="00000A"/>
            </w:tcBorders>
            <w:hideMark/>
          </w:tcPr>
          <w:p w14:paraId="1140B73D"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w:t>
            </w:r>
          </w:p>
        </w:tc>
        <w:tc>
          <w:tcPr>
            <w:tcW w:w="3825" w:type="dxa"/>
            <w:tcBorders>
              <w:top w:val="outset" w:sz="6" w:space="0" w:color="00000A"/>
              <w:left w:val="outset" w:sz="6" w:space="0" w:color="00000A"/>
              <w:bottom w:val="outset" w:sz="6" w:space="0" w:color="00000A"/>
              <w:right w:val="outset" w:sz="6" w:space="0" w:color="00000A"/>
            </w:tcBorders>
            <w:hideMark/>
          </w:tcPr>
          <w:p w14:paraId="7AC26032"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Логическое «или»</w:t>
            </w:r>
          </w:p>
        </w:tc>
        <w:tc>
          <w:tcPr>
            <w:tcW w:w="3600" w:type="dxa"/>
            <w:tcBorders>
              <w:top w:val="outset" w:sz="6" w:space="0" w:color="00000A"/>
              <w:left w:val="outset" w:sz="6" w:space="0" w:color="00000A"/>
              <w:bottom w:val="outset" w:sz="6" w:space="0" w:color="00000A"/>
              <w:right w:val="outset" w:sz="6" w:space="0" w:color="00000A"/>
            </w:tcBorders>
            <w:hideMark/>
          </w:tcPr>
          <w:p w14:paraId="0DF1517B"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X%3==0 || y%7==0</w:t>
            </w:r>
          </w:p>
        </w:tc>
      </w:tr>
      <w:tr w:rsidR="006B40B7" w:rsidRPr="006B40B7" w14:paraId="477A1145" w14:textId="77777777" w:rsidTr="006B40B7">
        <w:trPr>
          <w:tblCellSpacing w:w="0" w:type="dxa"/>
          <w:jc w:val="center"/>
        </w:trPr>
        <w:tc>
          <w:tcPr>
            <w:tcW w:w="1410" w:type="dxa"/>
            <w:tcBorders>
              <w:top w:val="outset" w:sz="6" w:space="0" w:color="00000A"/>
              <w:left w:val="outset" w:sz="6" w:space="0" w:color="00000A"/>
              <w:bottom w:val="outset" w:sz="6" w:space="0" w:color="00000A"/>
              <w:right w:val="outset" w:sz="6" w:space="0" w:color="00000A"/>
            </w:tcBorders>
            <w:hideMark/>
          </w:tcPr>
          <w:p w14:paraId="21D8C55B"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w:t>
            </w:r>
          </w:p>
        </w:tc>
        <w:tc>
          <w:tcPr>
            <w:tcW w:w="3825" w:type="dxa"/>
            <w:tcBorders>
              <w:top w:val="outset" w:sz="6" w:space="0" w:color="00000A"/>
              <w:left w:val="outset" w:sz="6" w:space="0" w:color="00000A"/>
              <w:bottom w:val="outset" w:sz="6" w:space="0" w:color="00000A"/>
              <w:right w:val="outset" w:sz="6" w:space="0" w:color="00000A"/>
            </w:tcBorders>
            <w:hideMark/>
          </w:tcPr>
          <w:p w14:paraId="14180A9B"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sz w:val="18"/>
                <w:szCs w:val="18"/>
                <w:lang w:eastAsia="ru-RU"/>
              </w:rPr>
              <w:t>Логическое «не»</w:t>
            </w:r>
          </w:p>
        </w:tc>
        <w:tc>
          <w:tcPr>
            <w:tcW w:w="3600" w:type="dxa"/>
            <w:tcBorders>
              <w:top w:val="outset" w:sz="6" w:space="0" w:color="00000A"/>
              <w:left w:val="outset" w:sz="6" w:space="0" w:color="00000A"/>
              <w:bottom w:val="outset" w:sz="6" w:space="0" w:color="00000A"/>
              <w:right w:val="outset" w:sz="6" w:space="0" w:color="00000A"/>
            </w:tcBorders>
            <w:hideMark/>
          </w:tcPr>
          <w:p w14:paraId="795B87EA"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gramStart"/>
            <w:r w:rsidRPr="006B40B7">
              <w:rPr>
                <w:rFonts w:ascii="Times New Roman" w:eastAsia="Times New Roman" w:hAnsi="Times New Roman" w:cs="Times New Roman"/>
                <w:sz w:val="18"/>
                <w:szCs w:val="18"/>
                <w:lang w:eastAsia="ru-RU"/>
              </w:rPr>
              <w:t>!(</w:t>
            </w:r>
            <w:proofErr w:type="gramEnd"/>
            <w:r w:rsidRPr="006B40B7">
              <w:rPr>
                <w:rFonts w:ascii="Times New Roman" w:eastAsia="Times New Roman" w:hAnsi="Times New Roman" w:cs="Times New Roman"/>
                <w:sz w:val="18"/>
                <w:szCs w:val="18"/>
                <w:lang w:eastAsia="ru-RU"/>
              </w:rPr>
              <w:t>x==10)</w:t>
            </w:r>
          </w:p>
        </w:tc>
      </w:tr>
    </w:tbl>
    <w:p w14:paraId="30F5683F" w14:textId="77777777" w:rsidR="006B40B7" w:rsidRPr="006B40B7" w:rsidRDefault="006B40B7" w:rsidP="006B40B7">
      <w:pPr>
        <w:shd w:val="clear" w:color="auto" w:fill="FFFFFF"/>
        <w:spacing w:before="100" w:beforeAutospacing="1" w:after="0" w:line="360" w:lineRule="atLeast"/>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Результаты логических выражений определяются согласно так называемой </w:t>
      </w:r>
      <w:r w:rsidRPr="006B40B7">
        <w:rPr>
          <w:rFonts w:ascii="Georgia" w:eastAsia="Times New Roman" w:hAnsi="Georgia" w:cs="Times New Roman"/>
          <w:i/>
          <w:iCs/>
          <w:color w:val="000000"/>
          <w:sz w:val="18"/>
          <w:szCs w:val="18"/>
          <w:lang w:eastAsia="ru-RU"/>
        </w:rPr>
        <w:t>таблице истинности</w:t>
      </w:r>
      <w:r w:rsidRPr="006B40B7">
        <w:rPr>
          <w:rFonts w:ascii="Georgia" w:eastAsia="Times New Roman" w:hAnsi="Georgia" w:cs="Times New Roman"/>
          <w:color w:val="000000"/>
          <w:sz w:val="18"/>
          <w:szCs w:val="18"/>
          <w:lang w:eastAsia="ru-RU"/>
        </w:rPr>
        <w:t>.</w:t>
      </w:r>
    </w:p>
    <w:tbl>
      <w:tblPr>
        <w:tblW w:w="12326" w:type="dxa"/>
        <w:jc w:val="center"/>
        <w:tblCellSpacing w:w="0" w:type="dxa"/>
        <w:tblBorders>
          <w:top w:val="outset" w:sz="6" w:space="0" w:color="00000A"/>
          <w:left w:val="outset" w:sz="6" w:space="0" w:color="00000A"/>
          <w:bottom w:val="outset" w:sz="6" w:space="0" w:color="00000A"/>
          <w:right w:val="outset" w:sz="6" w:space="0" w:color="00000A"/>
        </w:tblBorders>
        <w:tblCellMar>
          <w:top w:w="120" w:type="dxa"/>
          <w:left w:w="120" w:type="dxa"/>
          <w:bottom w:w="120" w:type="dxa"/>
          <w:right w:w="120" w:type="dxa"/>
        </w:tblCellMar>
        <w:tblLook w:val="04A0" w:firstRow="1" w:lastRow="0" w:firstColumn="1" w:lastColumn="0" w:noHBand="0" w:noVBand="1"/>
      </w:tblPr>
      <w:tblGrid>
        <w:gridCol w:w="2501"/>
        <w:gridCol w:w="2523"/>
        <w:gridCol w:w="2434"/>
        <w:gridCol w:w="2434"/>
        <w:gridCol w:w="2434"/>
      </w:tblGrid>
      <w:tr w:rsidR="006B40B7" w:rsidRPr="006B40B7" w14:paraId="2F5A1D00" w14:textId="77777777" w:rsidTr="006B40B7">
        <w:trPr>
          <w:tblCellSpacing w:w="0" w:type="dxa"/>
          <w:jc w:val="center"/>
        </w:trPr>
        <w:tc>
          <w:tcPr>
            <w:tcW w:w="1695" w:type="dxa"/>
            <w:tcBorders>
              <w:top w:val="outset" w:sz="6" w:space="0" w:color="00000A"/>
              <w:left w:val="outset" w:sz="6" w:space="0" w:color="00000A"/>
              <w:bottom w:val="outset" w:sz="6" w:space="0" w:color="00000A"/>
              <w:right w:val="outset" w:sz="6" w:space="0" w:color="00000A"/>
            </w:tcBorders>
            <w:hideMark/>
          </w:tcPr>
          <w:p w14:paraId="51AD0D1B"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b/>
                <w:bCs/>
                <w:sz w:val="18"/>
                <w:szCs w:val="18"/>
                <w:lang w:eastAsia="ru-RU"/>
              </w:rPr>
              <w:t>x</w:t>
            </w:r>
          </w:p>
        </w:tc>
        <w:tc>
          <w:tcPr>
            <w:tcW w:w="1710" w:type="dxa"/>
            <w:tcBorders>
              <w:top w:val="outset" w:sz="6" w:space="0" w:color="00000A"/>
              <w:left w:val="outset" w:sz="6" w:space="0" w:color="00000A"/>
              <w:bottom w:val="outset" w:sz="6" w:space="0" w:color="00000A"/>
              <w:right w:val="outset" w:sz="6" w:space="0" w:color="00000A"/>
            </w:tcBorders>
            <w:hideMark/>
          </w:tcPr>
          <w:p w14:paraId="76DCA4F0"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b/>
                <w:bCs/>
                <w:sz w:val="18"/>
                <w:szCs w:val="18"/>
                <w:lang w:eastAsia="ru-RU"/>
              </w:rPr>
              <w:t>y</w:t>
            </w:r>
          </w:p>
        </w:tc>
        <w:tc>
          <w:tcPr>
            <w:tcW w:w="1650" w:type="dxa"/>
            <w:tcBorders>
              <w:top w:val="outset" w:sz="6" w:space="0" w:color="00000A"/>
              <w:left w:val="outset" w:sz="6" w:space="0" w:color="00000A"/>
              <w:bottom w:val="outset" w:sz="6" w:space="0" w:color="00000A"/>
              <w:right w:val="outset" w:sz="6" w:space="0" w:color="00000A"/>
            </w:tcBorders>
            <w:hideMark/>
          </w:tcPr>
          <w:p w14:paraId="09B08D1E"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b/>
                <w:bCs/>
                <w:sz w:val="18"/>
                <w:szCs w:val="18"/>
                <w:lang w:eastAsia="ru-RU"/>
              </w:rPr>
              <w:t>x&amp;&amp;y</w:t>
            </w:r>
          </w:p>
        </w:tc>
        <w:tc>
          <w:tcPr>
            <w:tcW w:w="1650" w:type="dxa"/>
            <w:tcBorders>
              <w:top w:val="outset" w:sz="6" w:space="0" w:color="00000A"/>
              <w:left w:val="outset" w:sz="6" w:space="0" w:color="00000A"/>
              <w:bottom w:val="outset" w:sz="6" w:space="0" w:color="00000A"/>
              <w:right w:val="outset" w:sz="6" w:space="0" w:color="00000A"/>
            </w:tcBorders>
            <w:hideMark/>
          </w:tcPr>
          <w:p w14:paraId="55226A2D"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r w:rsidRPr="006B40B7">
              <w:rPr>
                <w:rFonts w:ascii="Times New Roman" w:eastAsia="Times New Roman" w:hAnsi="Times New Roman" w:cs="Times New Roman"/>
                <w:b/>
                <w:bCs/>
                <w:sz w:val="18"/>
                <w:szCs w:val="18"/>
                <w:lang w:eastAsia="ru-RU"/>
              </w:rPr>
              <w:t>x||y</w:t>
            </w:r>
          </w:p>
        </w:tc>
        <w:tc>
          <w:tcPr>
            <w:tcW w:w="1650" w:type="dxa"/>
            <w:tcBorders>
              <w:top w:val="outset" w:sz="6" w:space="0" w:color="00000A"/>
              <w:left w:val="outset" w:sz="6" w:space="0" w:color="00000A"/>
              <w:bottom w:val="outset" w:sz="6" w:space="0" w:color="00000A"/>
              <w:right w:val="outset" w:sz="6" w:space="0" w:color="00000A"/>
            </w:tcBorders>
            <w:hideMark/>
          </w:tcPr>
          <w:p w14:paraId="2450159E"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gramStart"/>
            <w:r w:rsidRPr="006B40B7">
              <w:rPr>
                <w:rFonts w:ascii="Times New Roman" w:eastAsia="Times New Roman" w:hAnsi="Times New Roman" w:cs="Times New Roman"/>
                <w:b/>
                <w:bCs/>
                <w:sz w:val="18"/>
                <w:szCs w:val="18"/>
                <w:lang w:eastAsia="ru-RU"/>
              </w:rPr>
              <w:t>!x</w:t>
            </w:r>
            <w:proofErr w:type="gramEnd"/>
          </w:p>
        </w:tc>
      </w:tr>
      <w:tr w:rsidR="006B40B7" w:rsidRPr="006B40B7" w14:paraId="71DAEF08" w14:textId="77777777" w:rsidTr="006B40B7">
        <w:trPr>
          <w:tblCellSpacing w:w="0" w:type="dxa"/>
          <w:jc w:val="center"/>
        </w:trPr>
        <w:tc>
          <w:tcPr>
            <w:tcW w:w="1695" w:type="dxa"/>
            <w:tcBorders>
              <w:top w:val="outset" w:sz="6" w:space="0" w:color="00000A"/>
              <w:left w:val="outset" w:sz="6" w:space="0" w:color="00000A"/>
              <w:bottom w:val="outset" w:sz="6" w:space="0" w:color="00000A"/>
              <w:right w:val="outset" w:sz="6" w:space="0" w:color="00000A"/>
            </w:tcBorders>
            <w:hideMark/>
          </w:tcPr>
          <w:p w14:paraId="2F17513B"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false</w:t>
            </w:r>
            <w:proofErr w:type="spellEnd"/>
          </w:p>
        </w:tc>
        <w:tc>
          <w:tcPr>
            <w:tcW w:w="1710" w:type="dxa"/>
            <w:tcBorders>
              <w:top w:val="outset" w:sz="6" w:space="0" w:color="00000A"/>
              <w:left w:val="outset" w:sz="6" w:space="0" w:color="00000A"/>
              <w:bottom w:val="outset" w:sz="6" w:space="0" w:color="00000A"/>
              <w:right w:val="outset" w:sz="6" w:space="0" w:color="00000A"/>
            </w:tcBorders>
            <w:hideMark/>
          </w:tcPr>
          <w:p w14:paraId="2C94222C"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false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49EFAE60"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false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0B018227"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false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53EACD83"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true</w:t>
            </w:r>
            <w:proofErr w:type="spellEnd"/>
          </w:p>
        </w:tc>
      </w:tr>
      <w:tr w:rsidR="006B40B7" w:rsidRPr="006B40B7" w14:paraId="48AC3ACF" w14:textId="77777777" w:rsidTr="006B40B7">
        <w:trPr>
          <w:tblCellSpacing w:w="0" w:type="dxa"/>
          <w:jc w:val="center"/>
        </w:trPr>
        <w:tc>
          <w:tcPr>
            <w:tcW w:w="1695" w:type="dxa"/>
            <w:tcBorders>
              <w:top w:val="outset" w:sz="6" w:space="0" w:color="00000A"/>
              <w:left w:val="outset" w:sz="6" w:space="0" w:color="00000A"/>
              <w:bottom w:val="outset" w:sz="6" w:space="0" w:color="00000A"/>
              <w:right w:val="outset" w:sz="6" w:space="0" w:color="00000A"/>
            </w:tcBorders>
            <w:hideMark/>
          </w:tcPr>
          <w:p w14:paraId="7710FAF1"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false</w:t>
            </w:r>
            <w:proofErr w:type="spellEnd"/>
          </w:p>
        </w:tc>
        <w:tc>
          <w:tcPr>
            <w:tcW w:w="1710" w:type="dxa"/>
            <w:tcBorders>
              <w:top w:val="outset" w:sz="6" w:space="0" w:color="00000A"/>
              <w:left w:val="outset" w:sz="6" w:space="0" w:color="00000A"/>
              <w:bottom w:val="outset" w:sz="6" w:space="0" w:color="00000A"/>
              <w:right w:val="outset" w:sz="6" w:space="0" w:color="00000A"/>
            </w:tcBorders>
            <w:hideMark/>
          </w:tcPr>
          <w:p w14:paraId="6177E543"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true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4FA322F7"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false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40813F96"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true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39713FE0"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true</w:t>
            </w:r>
            <w:proofErr w:type="spellEnd"/>
          </w:p>
        </w:tc>
      </w:tr>
      <w:tr w:rsidR="006B40B7" w:rsidRPr="006B40B7" w14:paraId="230E5D81" w14:textId="77777777" w:rsidTr="006B40B7">
        <w:trPr>
          <w:tblCellSpacing w:w="0" w:type="dxa"/>
          <w:jc w:val="center"/>
        </w:trPr>
        <w:tc>
          <w:tcPr>
            <w:tcW w:w="1695" w:type="dxa"/>
            <w:tcBorders>
              <w:top w:val="outset" w:sz="6" w:space="0" w:color="00000A"/>
              <w:left w:val="outset" w:sz="6" w:space="0" w:color="00000A"/>
              <w:bottom w:val="outset" w:sz="6" w:space="0" w:color="00000A"/>
              <w:right w:val="outset" w:sz="6" w:space="0" w:color="00000A"/>
            </w:tcBorders>
            <w:hideMark/>
          </w:tcPr>
          <w:p w14:paraId="1258E727"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true</w:t>
            </w:r>
            <w:proofErr w:type="spellEnd"/>
          </w:p>
        </w:tc>
        <w:tc>
          <w:tcPr>
            <w:tcW w:w="1710" w:type="dxa"/>
            <w:tcBorders>
              <w:top w:val="outset" w:sz="6" w:space="0" w:color="00000A"/>
              <w:left w:val="outset" w:sz="6" w:space="0" w:color="00000A"/>
              <w:bottom w:val="outset" w:sz="6" w:space="0" w:color="00000A"/>
              <w:right w:val="outset" w:sz="6" w:space="0" w:color="00000A"/>
            </w:tcBorders>
            <w:hideMark/>
          </w:tcPr>
          <w:p w14:paraId="77A86F5F"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false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13C59629"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false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1E1E661C"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true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0F3FF107"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false</w:t>
            </w:r>
            <w:proofErr w:type="spellEnd"/>
          </w:p>
        </w:tc>
      </w:tr>
      <w:tr w:rsidR="006B40B7" w:rsidRPr="006B40B7" w14:paraId="7F870FEA" w14:textId="77777777" w:rsidTr="006B40B7">
        <w:trPr>
          <w:tblCellSpacing w:w="0" w:type="dxa"/>
          <w:jc w:val="center"/>
        </w:trPr>
        <w:tc>
          <w:tcPr>
            <w:tcW w:w="1695" w:type="dxa"/>
            <w:tcBorders>
              <w:top w:val="outset" w:sz="6" w:space="0" w:color="00000A"/>
              <w:left w:val="outset" w:sz="6" w:space="0" w:color="00000A"/>
              <w:bottom w:val="outset" w:sz="6" w:space="0" w:color="00000A"/>
              <w:right w:val="outset" w:sz="6" w:space="0" w:color="00000A"/>
            </w:tcBorders>
            <w:hideMark/>
          </w:tcPr>
          <w:p w14:paraId="7925EE09"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lastRenderedPageBreak/>
              <w:t>true</w:t>
            </w:r>
            <w:proofErr w:type="spellEnd"/>
          </w:p>
        </w:tc>
        <w:tc>
          <w:tcPr>
            <w:tcW w:w="1710" w:type="dxa"/>
            <w:tcBorders>
              <w:top w:val="outset" w:sz="6" w:space="0" w:color="00000A"/>
              <w:left w:val="outset" w:sz="6" w:space="0" w:color="00000A"/>
              <w:bottom w:val="outset" w:sz="6" w:space="0" w:color="00000A"/>
              <w:right w:val="outset" w:sz="6" w:space="0" w:color="00000A"/>
            </w:tcBorders>
            <w:hideMark/>
          </w:tcPr>
          <w:p w14:paraId="3F29B6BF"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true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3E549162"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true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4D5A27D4"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true</w:t>
            </w:r>
            <w:proofErr w:type="spellEnd"/>
          </w:p>
        </w:tc>
        <w:tc>
          <w:tcPr>
            <w:tcW w:w="1650" w:type="dxa"/>
            <w:tcBorders>
              <w:top w:val="outset" w:sz="6" w:space="0" w:color="00000A"/>
              <w:left w:val="outset" w:sz="6" w:space="0" w:color="00000A"/>
              <w:bottom w:val="outset" w:sz="6" w:space="0" w:color="00000A"/>
              <w:right w:val="outset" w:sz="6" w:space="0" w:color="00000A"/>
            </w:tcBorders>
            <w:hideMark/>
          </w:tcPr>
          <w:p w14:paraId="16B6D7F2" w14:textId="77777777" w:rsidR="006B40B7" w:rsidRPr="006B40B7" w:rsidRDefault="006B40B7" w:rsidP="006B40B7">
            <w:pPr>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6B40B7">
              <w:rPr>
                <w:rFonts w:ascii="Times New Roman" w:eastAsia="Times New Roman" w:hAnsi="Times New Roman" w:cs="Times New Roman"/>
                <w:sz w:val="18"/>
                <w:szCs w:val="18"/>
                <w:lang w:eastAsia="ru-RU"/>
              </w:rPr>
              <w:t>false</w:t>
            </w:r>
            <w:proofErr w:type="spellEnd"/>
          </w:p>
        </w:tc>
      </w:tr>
    </w:tbl>
    <w:p w14:paraId="7B7A7C44" w14:textId="77777777" w:rsidR="006B40B7" w:rsidRPr="006B40B7" w:rsidRDefault="006B40B7" w:rsidP="006B40B7">
      <w:pPr>
        <w:shd w:val="clear" w:color="auto" w:fill="FFFFFF"/>
        <w:spacing w:before="100" w:beforeAutospacing="1" w:after="0" w:line="360" w:lineRule="atLeast"/>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xml:space="preserve">Значения </w:t>
      </w:r>
      <w:proofErr w:type="spellStart"/>
      <w:r w:rsidRPr="006B40B7">
        <w:rPr>
          <w:rFonts w:ascii="Georgia" w:eastAsia="Times New Roman" w:hAnsi="Georgia" w:cs="Times New Roman"/>
          <w:color w:val="000000"/>
          <w:sz w:val="18"/>
          <w:szCs w:val="18"/>
          <w:lang w:eastAsia="ru-RU"/>
        </w:rPr>
        <w:t>true</w:t>
      </w:r>
      <w:proofErr w:type="spellEnd"/>
      <w:r w:rsidRPr="006B40B7">
        <w:rPr>
          <w:rFonts w:ascii="Georgia" w:eastAsia="Times New Roman" w:hAnsi="Georgia" w:cs="Times New Roman"/>
          <w:color w:val="000000"/>
          <w:sz w:val="18"/>
          <w:szCs w:val="18"/>
          <w:lang w:eastAsia="ru-RU"/>
        </w:rPr>
        <w:t xml:space="preserve"> и </w:t>
      </w:r>
      <w:proofErr w:type="spellStart"/>
      <w:r w:rsidRPr="006B40B7">
        <w:rPr>
          <w:rFonts w:ascii="Georgia" w:eastAsia="Times New Roman" w:hAnsi="Georgia" w:cs="Times New Roman"/>
          <w:color w:val="000000"/>
          <w:sz w:val="18"/>
          <w:szCs w:val="18"/>
          <w:lang w:eastAsia="ru-RU"/>
        </w:rPr>
        <w:t>false</w:t>
      </w:r>
      <w:proofErr w:type="spellEnd"/>
      <w:r w:rsidRPr="006B40B7">
        <w:rPr>
          <w:rFonts w:ascii="Georgia" w:eastAsia="Times New Roman" w:hAnsi="Georgia" w:cs="Times New Roman"/>
          <w:color w:val="000000"/>
          <w:sz w:val="18"/>
          <w:szCs w:val="18"/>
          <w:lang w:eastAsia="ru-RU"/>
        </w:rPr>
        <w:t xml:space="preserve"> являются своеобразными константами, созданными для того, чтобы программисту-человеку было проще с ним управляться, однако с точки зрения компьютера эти константы равны </w:t>
      </w:r>
      <w:r w:rsidRPr="006B40B7">
        <w:rPr>
          <w:rFonts w:ascii="Georgia" w:eastAsia="Times New Roman" w:hAnsi="Georgia" w:cs="Times New Roman"/>
          <w:b/>
          <w:bCs/>
          <w:i/>
          <w:iCs/>
          <w:color w:val="000000"/>
          <w:sz w:val="18"/>
          <w:szCs w:val="18"/>
          <w:lang w:eastAsia="ru-RU"/>
        </w:rPr>
        <w:t>1</w:t>
      </w:r>
      <w:r w:rsidRPr="006B40B7">
        <w:rPr>
          <w:rFonts w:ascii="Georgia" w:eastAsia="Times New Roman" w:hAnsi="Georgia" w:cs="Times New Roman"/>
          <w:color w:val="000000"/>
          <w:sz w:val="18"/>
          <w:szCs w:val="18"/>
          <w:lang w:eastAsia="ru-RU"/>
        </w:rPr>
        <w:t> и </w:t>
      </w:r>
      <w:r w:rsidRPr="006B40B7">
        <w:rPr>
          <w:rFonts w:ascii="Georgia" w:eastAsia="Times New Roman" w:hAnsi="Georgia" w:cs="Times New Roman"/>
          <w:b/>
          <w:bCs/>
          <w:i/>
          <w:iCs/>
          <w:color w:val="000000"/>
          <w:sz w:val="18"/>
          <w:szCs w:val="18"/>
          <w:lang w:eastAsia="ru-RU"/>
        </w:rPr>
        <w:t>0</w:t>
      </w:r>
      <w:r w:rsidRPr="006B40B7">
        <w:rPr>
          <w:rFonts w:ascii="Georgia" w:eastAsia="Times New Roman" w:hAnsi="Georgia" w:cs="Times New Roman"/>
          <w:color w:val="000000"/>
          <w:sz w:val="18"/>
          <w:szCs w:val="18"/>
          <w:lang w:eastAsia="ru-RU"/>
        </w:rPr>
        <w:t> соответственно.</w:t>
      </w:r>
    </w:p>
    <w:p w14:paraId="24FE2B13" w14:textId="77777777" w:rsidR="006B40B7" w:rsidRPr="006B40B7" w:rsidRDefault="006B40B7" w:rsidP="006B40B7">
      <w:pPr>
        <w:shd w:val="clear" w:color="auto" w:fill="FFFFFF"/>
        <w:spacing w:after="150" w:line="240" w:lineRule="auto"/>
        <w:ind w:firstLine="300"/>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xml:space="preserve">Оператор «запятая» используется для связки нескольких выражений. Левая сторона оператора «запятая» всегда вычисляется как </w:t>
      </w:r>
      <w:proofErr w:type="spellStart"/>
      <w:r w:rsidRPr="006B40B7">
        <w:rPr>
          <w:rFonts w:ascii="Verdana" w:eastAsia="Times New Roman" w:hAnsi="Verdana" w:cs="Times New Roman"/>
          <w:color w:val="000000"/>
          <w:sz w:val="18"/>
          <w:szCs w:val="18"/>
          <w:lang w:eastAsia="ru-RU"/>
        </w:rPr>
        <w:t>void</w:t>
      </w:r>
      <w:proofErr w:type="spellEnd"/>
      <w:r w:rsidRPr="006B40B7">
        <w:rPr>
          <w:rFonts w:ascii="Verdana" w:eastAsia="Times New Roman" w:hAnsi="Verdana" w:cs="Times New Roman"/>
          <w:color w:val="000000"/>
          <w:sz w:val="18"/>
          <w:szCs w:val="18"/>
          <w:lang w:eastAsia="ru-RU"/>
        </w:rPr>
        <w:t xml:space="preserve"> (то есть не выдающее значения). Это означает, что значение выражения, находящегося с правой стороны, станет значением разделенного запятыми выражения. Например:</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х = (у = 3, у + 1);</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Сначала присваивается 3 переменной у, а затем 4. переменной х. Скобки необходимы, поскольку оператор «запятая» имеет более низкий приоритет по сравнению с оператором присваивания.</w:t>
      </w:r>
    </w:p>
    <w:p w14:paraId="45C740CF" w14:textId="77777777" w:rsidR="006B40B7" w:rsidRPr="006B40B7" w:rsidRDefault="006B40B7" w:rsidP="006B40B7">
      <w:pPr>
        <w:shd w:val="clear" w:color="auto" w:fill="FFFFFF"/>
        <w:spacing w:after="150" w:line="240" w:lineRule="auto"/>
        <w:ind w:firstLine="300"/>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Оператор «запятая» вызывает выполнение последовательности действий. Когда он используется с правой стороны оператора присваивания, то присваиваться будет значение последнего выражения, стоящего в разделенном запятыми списке. Ниже приведен еще один пример:</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у = 10;</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х = (у = у - 5, 25 / у);</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После выполнения х получит значение 5, поскольку исходным значением у было 10, а затем оно уменьшилось на 5. Затем 25 поделили на полученное 5 и получили результат.</w:t>
      </w:r>
    </w:p>
    <w:p w14:paraId="080E14ED" w14:textId="77777777" w:rsidR="006B40B7" w:rsidRPr="006B40B7" w:rsidRDefault="006B40B7" w:rsidP="006B40B7">
      <w:pPr>
        <w:shd w:val="clear" w:color="auto" w:fill="FFFFFF"/>
        <w:spacing w:after="150" w:line="240" w:lineRule="auto"/>
        <w:ind w:firstLine="300"/>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xml:space="preserve">Об операторе «запятая» следует </w:t>
      </w:r>
      <w:proofErr w:type="gramStart"/>
      <w:r w:rsidRPr="006B40B7">
        <w:rPr>
          <w:rFonts w:ascii="Verdana" w:eastAsia="Times New Roman" w:hAnsi="Verdana" w:cs="Times New Roman"/>
          <w:color w:val="000000"/>
          <w:sz w:val="18"/>
          <w:szCs w:val="18"/>
          <w:lang w:eastAsia="ru-RU"/>
        </w:rPr>
        <w:t>думать</w:t>
      </w:r>
      <w:proofErr w:type="gramEnd"/>
      <w:r w:rsidRPr="006B40B7">
        <w:rPr>
          <w:rFonts w:ascii="Verdana" w:eastAsia="Times New Roman" w:hAnsi="Verdana" w:cs="Times New Roman"/>
          <w:color w:val="000000"/>
          <w:sz w:val="18"/>
          <w:szCs w:val="18"/>
          <w:lang w:eastAsia="ru-RU"/>
        </w:rPr>
        <w:t xml:space="preserve"> как об обычном слове «и» в нормальном русском языке, когда оно используется в выражении «сделай это, и это, и это».</w:t>
      </w:r>
    </w:p>
    <w:p w14:paraId="1F4585C4"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4929767C"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Операции и выражения. Побитовые логические операции. Операции над битами.</w:t>
      </w:r>
    </w:p>
    <w:p w14:paraId="56B35B6C" w14:textId="77777777" w:rsidR="006B40B7" w:rsidRPr="006B40B7" w:rsidRDefault="006B40B7" w:rsidP="006B40B7">
      <w:pPr>
        <w:shd w:val="clear" w:color="auto" w:fill="FFFFFF"/>
        <w:spacing w:after="150" w:line="240" w:lineRule="auto"/>
        <w:ind w:firstLine="300"/>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xml:space="preserve">Битовые операции — это тестирование, установка или сдвиг битов в байте или слове, которые соответствуют стандартным типам языка С </w:t>
      </w:r>
      <w:proofErr w:type="spellStart"/>
      <w:r w:rsidRPr="006B40B7">
        <w:rPr>
          <w:rFonts w:ascii="Verdana" w:eastAsia="Times New Roman" w:hAnsi="Verdana" w:cs="Times New Roman"/>
          <w:color w:val="000000"/>
          <w:sz w:val="18"/>
          <w:szCs w:val="18"/>
          <w:lang w:eastAsia="ru-RU"/>
        </w:rPr>
        <w:t>char</w:t>
      </w:r>
      <w:proofErr w:type="spellEnd"/>
      <w:r w:rsidRPr="006B40B7">
        <w:rPr>
          <w:rFonts w:ascii="Verdana" w:eastAsia="Times New Roman" w:hAnsi="Verdana" w:cs="Times New Roman"/>
          <w:color w:val="000000"/>
          <w:sz w:val="18"/>
          <w:szCs w:val="18"/>
          <w:lang w:eastAsia="ru-RU"/>
        </w:rPr>
        <w:t xml:space="preserve"> и </w:t>
      </w:r>
      <w:proofErr w:type="spellStart"/>
      <w:r w:rsidRPr="006B40B7">
        <w:rPr>
          <w:rFonts w:ascii="Verdana" w:eastAsia="Times New Roman" w:hAnsi="Verdana" w:cs="Times New Roman"/>
          <w:color w:val="000000"/>
          <w:sz w:val="18"/>
          <w:szCs w:val="18"/>
          <w:lang w:eastAsia="ru-RU"/>
        </w:rPr>
        <w:t>int</w:t>
      </w:r>
      <w:proofErr w:type="spellEnd"/>
      <w:r w:rsidRPr="006B40B7">
        <w:rPr>
          <w:rFonts w:ascii="Verdana" w:eastAsia="Times New Roman" w:hAnsi="Verdana" w:cs="Times New Roman"/>
          <w:color w:val="000000"/>
          <w:sz w:val="18"/>
          <w:szCs w:val="18"/>
          <w:lang w:eastAsia="ru-RU"/>
        </w:rPr>
        <w:t xml:space="preserve">. Битовые операторы не могут использоваться с </w:t>
      </w:r>
      <w:proofErr w:type="spellStart"/>
      <w:r w:rsidRPr="006B40B7">
        <w:rPr>
          <w:rFonts w:ascii="Verdana" w:eastAsia="Times New Roman" w:hAnsi="Verdana" w:cs="Times New Roman"/>
          <w:color w:val="000000"/>
          <w:sz w:val="18"/>
          <w:szCs w:val="18"/>
          <w:lang w:eastAsia="ru-RU"/>
        </w:rPr>
        <w:t>float</w:t>
      </w:r>
      <w:proofErr w:type="spellEnd"/>
      <w:r w:rsidRPr="006B40B7">
        <w:rPr>
          <w:rFonts w:ascii="Verdana" w:eastAsia="Times New Roman" w:hAnsi="Verdana" w:cs="Times New Roman"/>
          <w:color w:val="000000"/>
          <w:sz w:val="18"/>
          <w:szCs w:val="18"/>
          <w:lang w:eastAsia="ru-RU"/>
        </w:rPr>
        <w:t xml:space="preserve">, </w:t>
      </w:r>
      <w:proofErr w:type="spellStart"/>
      <w:r w:rsidRPr="006B40B7">
        <w:rPr>
          <w:rFonts w:ascii="Verdana" w:eastAsia="Times New Roman" w:hAnsi="Verdana" w:cs="Times New Roman"/>
          <w:color w:val="000000"/>
          <w:sz w:val="18"/>
          <w:szCs w:val="18"/>
          <w:lang w:eastAsia="ru-RU"/>
        </w:rPr>
        <w:t>double</w:t>
      </w:r>
      <w:proofErr w:type="spellEnd"/>
      <w:r w:rsidRPr="006B40B7">
        <w:rPr>
          <w:rFonts w:ascii="Verdana" w:eastAsia="Times New Roman" w:hAnsi="Verdana" w:cs="Times New Roman"/>
          <w:color w:val="000000"/>
          <w:sz w:val="18"/>
          <w:szCs w:val="18"/>
          <w:lang w:eastAsia="ru-RU"/>
        </w:rPr>
        <w:t xml:space="preserve">, </w:t>
      </w:r>
      <w:proofErr w:type="spellStart"/>
      <w:r w:rsidRPr="006B40B7">
        <w:rPr>
          <w:rFonts w:ascii="Verdana" w:eastAsia="Times New Roman" w:hAnsi="Verdana" w:cs="Times New Roman"/>
          <w:color w:val="000000"/>
          <w:sz w:val="18"/>
          <w:szCs w:val="18"/>
          <w:lang w:eastAsia="ru-RU"/>
        </w:rPr>
        <w:t>long</w:t>
      </w:r>
      <w:proofErr w:type="spellEnd"/>
      <w:r w:rsidRPr="006B40B7">
        <w:rPr>
          <w:rFonts w:ascii="Verdana" w:eastAsia="Times New Roman" w:hAnsi="Verdana" w:cs="Times New Roman"/>
          <w:color w:val="000000"/>
          <w:sz w:val="18"/>
          <w:szCs w:val="18"/>
          <w:lang w:eastAsia="ru-RU"/>
        </w:rPr>
        <w:t xml:space="preserve"> </w:t>
      </w:r>
      <w:proofErr w:type="spellStart"/>
      <w:r w:rsidRPr="006B40B7">
        <w:rPr>
          <w:rFonts w:ascii="Verdana" w:eastAsia="Times New Roman" w:hAnsi="Verdana" w:cs="Times New Roman"/>
          <w:color w:val="000000"/>
          <w:sz w:val="18"/>
          <w:szCs w:val="18"/>
          <w:lang w:eastAsia="ru-RU"/>
        </w:rPr>
        <w:t>double</w:t>
      </w:r>
      <w:proofErr w:type="spellEnd"/>
      <w:r w:rsidRPr="006B40B7">
        <w:rPr>
          <w:rFonts w:ascii="Verdana" w:eastAsia="Times New Roman" w:hAnsi="Verdana" w:cs="Times New Roman"/>
          <w:color w:val="000000"/>
          <w:sz w:val="18"/>
          <w:szCs w:val="18"/>
          <w:lang w:eastAsia="ru-RU"/>
        </w:rPr>
        <w:t xml:space="preserve">, </w:t>
      </w:r>
      <w:proofErr w:type="spellStart"/>
      <w:r w:rsidRPr="006B40B7">
        <w:rPr>
          <w:rFonts w:ascii="Verdana" w:eastAsia="Times New Roman" w:hAnsi="Verdana" w:cs="Times New Roman"/>
          <w:color w:val="000000"/>
          <w:sz w:val="18"/>
          <w:szCs w:val="18"/>
          <w:lang w:eastAsia="ru-RU"/>
        </w:rPr>
        <w:t>void</w:t>
      </w:r>
      <w:proofErr w:type="spellEnd"/>
      <w:r w:rsidRPr="006B40B7">
        <w:rPr>
          <w:rFonts w:ascii="Verdana" w:eastAsia="Times New Roman" w:hAnsi="Verdana" w:cs="Times New Roman"/>
          <w:color w:val="000000"/>
          <w:sz w:val="18"/>
          <w:szCs w:val="18"/>
          <w:lang w:eastAsia="ru-RU"/>
        </w:rPr>
        <w:t xml:space="preserve"> и другими сложными типами. Таблица содержит имеющиеся операторы.</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3618"/>
        <w:gridCol w:w="7176"/>
      </w:tblGrid>
      <w:tr w:rsidR="006B40B7" w:rsidRPr="006B40B7" w14:paraId="1EACDB5F" w14:textId="77777777" w:rsidTr="006B40B7">
        <w:trPr>
          <w:tblHeader/>
        </w:trPr>
        <w:tc>
          <w:tcPr>
            <w:tcW w:w="0" w:type="auto"/>
            <w:tcBorders>
              <w:top w:val="outset" w:sz="2" w:space="0" w:color="auto"/>
              <w:left w:val="outset" w:sz="2" w:space="0" w:color="auto"/>
              <w:bottom w:val="single" w:sz="6" w:space="0" w:color="CCCCCC"/>
              <w:right w:val="outset" w:sz="2" w:space="0" w:color="auto"/>
            </w:tcBorders>
            <w:shd w:val="clear" w:color="auto" w:fill="F7F7F7"/>
            <w:tcMar>
              <w:top w:w="60" w:type="dxa"/>
              <w:left w:w="120" w:type="dxa"/>
              <w:bottom w:w="60" w:type="dxa"/>
              <w:right w:w="120" w:type="dxa"/>
            </w:tcMar>
            <w:vAlign w:val="center"/>
            <w:hideMark/>
          </w:tcPr>
          <w:p w14:paraId="39C7190C" w14:textId="77777777" w:rsidR="006B40B7" w:rsidRPr="006B40B7" w:rsidRDefault="006B40B7" w:rsidP="006B40B7">
            <w:pPr>
              <w:spacing w:after="0" w:line="240" w:lineRule="auto"/>
              <w:rPr>
                <w:rFonts w:ascii="inherit" w:eastAsia="Times New Roman" w:hAnsi="inherit" w:cs="Times New Roman"/>
                <w:b/>
                <w:bCs/>
                <w:color w:val="333333"/>
                <w:sz w:val="18"/>
                <w:szCs w:val="18"/>
                <w:lang w:eastAsia="ru-RU"/>
              </w:rPr>
            </w:pPr>
            <w:r w:rsidRPr="006B40B7">
              <w:rPr>
                <w:rFonts w:ascii="inherit" w:eastAsia="Times New Roman" w:hAnsi="inherit" w:cs="Times New Roman"/>
                <w:b/>
                <w:bCs/>
                <w:color w:val="333333"/>
                <w:sz w:val="18"/>
                <w:szCs w:val="18"/>
                <w:lang w:eastAsia="ru-RU"/>
              </w:rPr>
              <w:t>Оператор</w:t>
            </w:r>
          </w:p>
        </w:tc>
        <w:tc>
          <w:tcPr>
            <w:tcW w:w="0" w:type="auto"/>
            <w:tcBorders>
              <w:top w:val="outset" w:sz="2" w:space="0" w:color="auto"/>
              <w:left w:val="outset" w:sz="2" w:space="0" w:color="auto"/>
              <w:bottom w:val="single" w:sz="6" w:space="0" w:color="CCCCCC"/>
              <w:right w:val="outset" w:sz="2" w:space="0" w:color="auto"/>
            </w:tcBorders>
            <w:shd w:val="clear" w:color="auto" w:fill="F7F7F7"/>
            <w:tcMar>
              <w:top w:w="60" w:type="dxa"/>
              <w:left w:w="120" w:type="dxa"/>
              <w:bottom w:w="60" w:type="dxa"/>
              <w:right w:w="120" w:type="dxa"/>
            </w:tcMar>
            <w:vAlign w:val="center"/>
            <w:hideMark/>
          </w:tcPr>
          <w:p w14:paraId="2618C0E5" w14:textId="77777777" w:rsidR="006B40B7" w:rsidRPr="006B40B7" w:rsidRDefault="006B40B7" w:rsidP="006B40B7">
            <w:pPr>
              <w:spacing w:after="0" w:line="240" w:lineRule="auto"/>
              <w:rPr>
                <w:rFonts w:ascii="inherit" w:eastAsia="Times New Roman" w:hAnsi="inherit" w:cs="Times New Roman"/>
                <w:b/>
                <w:bCs/>
                <w:color w:val="333333"/>
                <w:sz w:val="18"/>
                <w:szCs w:val="18"/>
                <w:lang w:eastAsia="ru-RU"/>
              </w:rPr>
            </w:pPr>
            <w:r w:rsidRPr="006B40B7">
              <w:rPr>
                <w:rFonts w:ascii="inherit" w:eastAsia="Times New Roman" w:hAnsi="inherit" w:cs="Times New Roman"/>
                <w:b/>
                <w:bCs/>
                <w:color w:val="333333"/>
                <w:sz w:val="18"/>
                <w:szCs w:val="18"/>
                <w:lang w:eastAsia="ru-RU"/>
              </w:rPr>
              <w:t>Действие</w:t>
            </w:r>
          </w:p>
        </w:tc>
      </w:tr>
      <w:tr w:rsidR="006B40B7" w:rsidRPr="006B40B7" w14:paraId="6D769860" w14:textId="77777777" w:rsidTr="006B40B7">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68689E9B"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&amp;</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10998B02"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И</w:t>
            </w:r>
          </w:p>
        </w:tc>
      </w:tr>
      <w:tr w:rsidR="006B40B7" w:rsidRPr="006B40B7" w14:paraId="28E95B90" w14:textId="77777777" w:rsidTr="006B40B7">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79C0941B"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6BFECC1D"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ИЛИ</w:t>
            </w:r>
          </w:p>
        </w:tc>
      </w:tr>
      <w:tr w:rsidR="006B40B7" w:rsidRPr="006B40B7" w14:paraId="33D4510E" w14:textId="77777777" w:rsidTr="006B40B7">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1B6A73DD"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5DEBA2E0"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Исключающее ИЛИ</w:t>
            </w:r>
          </w:p>
        </w:tc>
      </w:tr>
      <w:tr w:rsidR="006B40B7" w:rsidRPr="006B40B7" w14:paraId="58D40DC9" w14:textId="77777777" w:rsidTr="006B40B7">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73364C37"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0516DAC9"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Дополнение</w:t>
            </w:r>
          </w:p>
        </w:tc>
      </w:tr>
      <w:tr w:rsidR="006B40B7" w:rsidRPr="006B40B7" w14:paraId="77786338" w14:textId="77777777" w:rsidTr="006B40B7">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5A21BDC5"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&gt;&gt;</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5B7A2208"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Сдвиг вправо</w:t>
            </w:r>
          </w:p>
        </w:tc>
      </w:tr>
      <w:tr w:rsidR="006B40B7" w:rsidRPr="006B40B7" w14:paraId="44399BAC" w14:textId="77777777" w:rsidTr="006B40B7">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60836523"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&lt;&lt;</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2BCBCB0E"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Сдвиг влево</w:t>
            </w:r>
          </w:p>
        </w:tc>
      </w:tr>
      <w:tr w:rsidR="006B40B7" w:rsidRPr="006B40B7" w14:paraId="709F5F6D" w14:textId="77777777" w:rsidTr="006B40B7">
        <w:trPr>
          <w:tblHeader/>
        </w:trPr>
        <w:tc>
          <w:tcPr>
            <w:tcW w:w="0" w:type="auto"/>
            <w:gridSpan w:val="2"/>
            <w:tcBorders>
              <w:top w:val="nil"/>
              <w:left w:val="nil"/>
              <w:bottom w:val="nil"/>
              <w:right w:val="nil"/>
            </w:tcBorders>
            <w:shd w:val="clear" w:color="auto" w:fill="F7F7F7"/>
            <w:tcMar>
              <w:top w:w="60" w:type="dxa"/>
              <w:left w:w="120" w:type="dxa"/>
              <w:bottom w:w="60" w:type="dxa"/>
              <w:right w:w="120" w:type="dxa"/>
            </w:tcMar>
            <w:vAlign w:val="center"/>
            <w:hideMark/>
          </w:tcPr>
          <w:p w14:paraId="7115E92D" w14:textId="77777777" w:rsidR="006B40B7" w:rsidRPr="006B40B7" w:rsidRDefault="006B40B7" w:rsidP="006B40B7">
            <w:pPr>
              <w:spacing w:after="0" w:line="240" w:lineRule="auto"/>
              <w:jc w:val="center"/>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Таблица: Битовые операторы</w:t>
            </w:r>
          </w:p>
        </w:tc>
      </w:tr>
    </w:tbl>
    <w:p w14:paraId="2D1CD102" w14:textId="77777777" w:rsidR="006B40B7" w:rsidRPr="006B40B7" w:rsidRDefault="006B40B7" w:rsidP="006B40B7">
      <w:pPr>
        <w:shd w:val="clear" w:color="auto" w:fill="FFFFFF"/>
        <w:spacing w:after="150" w:line="240" w:lineRule="auto"/>
        <w:ind w:firstLine="300"/>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Битовые операторы И, ИЛИ, НЕ используют ту же таблицу истинности, что и их логические эквиваленты, за тем исключением, что они работают побитно. Исключающее ИЛИ имеет следующую таблицу истинности:</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2900"/>
        <w:gridCol w:w="2900"/>
        <w:gridCol w:w="5000"/>
      </w:tblGrid>
      <w:tr w:rsidR="006B40B7" w:rsidRPr="006B40B7" w14:paraId="1A309AE5" w14:textId="77777777" w:rsidTr="006B40B7">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458B0FAB"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р</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02E4FA14"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q</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255A7469"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proofErr w:type="spellStart"/>
            <w:r w:rsidRPr="006B40B7">
              <w:rPr>
                <w:rFonts w:ascii="Verdana" w:eastAsia="Times New Roman" w:hAnsi="Verdana" w:cs="Times New Roman"/>
                <w:color w:val="000000"/>
                <w:sz w:val="18"/>
                <w:szCs w:val="18"/>
                <w:lang w:eastAsia="ru-RU"/>
              </w:rPr>
              <w:t>p^q</w:t>
            </w:r>
            <w:proofErr w:type="spellEnd"/>
          </w:p>
        </w:tc>
      </w:tr>
      <w:tr w:rsidR="006B40B7" w:rsidRPr="006B40B7" w14:paraId="3037958D" w14:textId="77777777" w:rsidTr="006B40B7">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55B2F6E4"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0</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4DB66F68"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0</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6ADCB5CE"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0</w:t>
            </w:r>
          </w:p>
        </w:tc>
      </w:tr>
      <w:tr w:rsidR="006B40B7" w:rsidRPr="006B40B7" w14:paraId="38B88568" w14:textId="77777777" w:rsidTr="006B40B7">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5F71037C"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0</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0D9F8DE8"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1</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3D13B94D"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1</w:t>
            </w:r>
          </w:p>
        </w:tc>
      </w:tr>
      <w:tr w:rsidR="006B40B7" w:rsidRPr="006B40B7" w14:paraId="01CADBF2" w14:textId="77777777" w:rsidTr="006B40B7">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19E2B6BB"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1</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2988F682"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0</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06659326"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1</w:t>
            </w:r>
          </w:p>
        </w:tc>
      </w:tr>
      <w:tr w:rsidR="006B40B7" w:rsidRPr="006B40B7" w14:paraId="08D859E6" w14:textId="77777777" w:rsidTr="006B40B7">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5E647CCC"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1</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50148C8E"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1</w:t>
            </w:r>
          </w:p>
        </w:tc>
        <w:tc>
          <w:tcPr>
            <w:tcW w:w="0" w:type="auto"/>
            <w:tcBorders>
              <w:top w:val="nil"/>
              <w:left w:val="nil"/>
              <w:bottom w:val="nil"/>
              <w:right w:val="nil"/>
            </w:tcBorders>
            <w:shd w:val="clear" w:color="auto" w:fill="FFFFFF"/>
            <w:tcMar>
              <w:top w:w="60" w:type="dxa"/>
              <w:left w:w="120" w:type="dxa"/>
              <w:bottom w:w="60" w:type="dxa"/>
              <w:right w:w="120" w:type="dxa"/>
            </w:tcMar>
            <w:vAlign w:val="center"/>
            <w:hideMark/>
          </w:tcPr>
          <w:p w14:paraId="3F610A63"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0</w:t>
            </w:r>
          </w:p>
        </w:tc>
      </w:tr>
    </w:tbl>
    <w:p w14:paraId="6EFD8F8A" w14:textId="77777777" w:rsidR="006B40B7" w:rsidRPr="006B40B7" w:rsidRDefault="006B40B7" w:rsidP="006B40B7">
      <w:pPr>
        <w:shd w:val="clear" w:color="auto" w:fill="FFFFFF"/>
        <w:spacing w:after="150" w:line="240" w:lineRule="auto"/>
        <w:ind w:firstLine="300"/>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Как следует из таблицы, исключающее ИЛИ выдает истину, если только один из операндов истинен. В противном случае получается ложь.</w:t>
      </w:r>
    </w:p>
    <w:p w14:paraId="107889D0" w14:textId="77777777" w:rsidR="006B40B7" w:rsidRPr="006B40B7" w:rsidRDefault="006B40B7" w:rsidP="006B40B7">
      <w:pPr>
        <w:shd w:val="clear" w:color="auto" w:fill="FFFFFF"/>
        <w:spacing w:after="150" w:line="240" w:lineRule="auto"/>
        <w:ind w:firstLine="300"/>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Битовые операторы наиболее часто применяются при разработке драйверов устройств, например программ для модемов, дисков и принтеров, поскольку битовые операторы могут использоваться для выключения некоторых битов, например четности. (Бит четности используется для подтверждения того, что остальные биты в байте не изменялись. Он, как правило, является старшим битом в байте.)</w:t>
      </w:r>
    </w:p>
    <w:p w14:paraId="7B4B9A98" w14:textId="77777777" w:rsidR="006B40B7" w:rsidRPr="006B40B7" w:rsidRDefault="006B40B7" w:rsidP="006B40B7">
      <w:pPr>
        <w:shd w:val="clear" w:color="auto" w:fill="FFFFFF"/>
        <w:spacing w:after="150" w:line="240" w:lineRule="auto"/>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lastRenderedPageBreak/>
        <w:t xml:space="preserve"> Операторы </w:t>
      </w:r>
      <w:proofErr w:type="gramStart"/>
      <w:r w:rsidRPr="006B40B7">
        <w:rPr>
          <w:rFonts w:ascii="Verdana" w:eastAsia="Times New Roman" w:hAnsi="Verdana" w:cs="Times New Roman"/>
          <w:color w:val="000000"/>
          <w:sz w:val="18"/>
          <w:szCs w:val="18"/>
          <w:lang w:eastAsia="ru-RU"/>
        </w:rPr>
        <w:t>сдвига &gt;</w:t>
      </w:r>
      <w:proofErr w:type="gramEnd"/>
      <w:r w:rsidRPr="006B40B7">
        <w:rPr>
          <w:rFonts w:ascii="Verdana" w:eastAsia="Times New Roman" w:hAnsi="Verdana" w:cs="Times New Roman"/>
          <w:color w:val="000000"/>
          <w:sz w:val="18"/>
          <w:szCs w:val="18"/>
          <w:lang w:eastAsia="ru-RU"/>
        </w:rPr>
        <w:t>&gt; и &lt;&lt; сдвигают биты в переменной вправо и влево на указанное число. Общий вид оператора сдвига вправо:</w:t>
      </w:r>
    </w:p>
    <w:p w14:paraId="1E76B59A" w14:textId="77777777" w:rsidR="006B40B7" w:rsidRPr="006B40B7" w:rsidRDefault="006B40B7" w:rsidP="006B40B7">
      <w:pPr>
        <w:shd w:val="clear" w:color="auto" w:fill="FFFFFF"/>
        <w:spacing w:after="0" w:line="240" w:lineRule="auto"/>
        <w:ind w:firstLine="300"/>
        <w:textAlignment w:val="baseline"/>
        <w:rPr>
          <w:rFonts w:ascii="Verdana" w:eastAsia="Times New Roman" w:hAnsi="Verdana" w:cs="Times New Roman"/>
          <w:color w:val="000000"/>
          <w:sz w:val="18"/>
          <w:szCs w:val="18"/>
          <w:lang w:eastAsia="ru-RU"/>
        </w:rPr>
      </w:pPr>
      <w:proofErr w:type="gramStart"/>
      <w:r w:rsidRPr="006B40B7">
        <w:rPr>
          <w:rFonts w:ascii="inherit" w:eastAsia="Times New Roman" w:hAnsi="inherit" w:cs="Times New Roman"/>
          <w:i/>
          <w:iCs/>
          <w:color w:val="000000"/>
          <w:sz w:val="18"/>
          <w:szCs w:val="18"/>
          <w:bdr w:val="none" w:sz="0" w:space="0" w:color="auto" w:frame="1"/>
          <w:lang w:eastAsia="ru-RU"/>
        </w:rPr>
        <w:t>переменная &gt;</w:t>
      </w:r>
      <w:proofErr w:type="gramEnd"/>
      <w:r w:rsidRPr="006B40B7">
        <w:rPr>
          <w:rFonts w:ascii="inherit" w:eastAsia="Times New Roman" w:hAnsi="inherit" w:cs="Times New Roman"/>
          <w:i/>
          <w:iCs/>
          <w:color w:val="000000"/>
          <w:sz w:val="18"/>
          <w:szCs w:val="18"/>
          <w:bdr w:val="none" w:sz="0" w:space="0" w:color="auto" w:frame="1"/>
          <w:lang w:eastAsia="ru-RU"/>
        </w:rPr>
        <w:t>&gt; число сдвигов</w:t>
      </w:r>
    </w:p>
    <w:p w14:paraId="4B219C80" w14:textId="77777777" w:rsidR="006B40B7" w:rsidRPr="006B40B7" w:rsidRDefault="006B40B7" w:rsidP="006B40B7">
      <w:pPr>
        <w:shd w:val="clear" w:color="auto" w:fill="FFFFFF"/>
        <w:spacing w:after="150" w:line="240" w:lineRule="auto"/>
        <w:ind w:firstLine="300"/>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а общий вид оператора сдвига влево:</w:t>
      </w:r>
    </w:p>
    <w:p w14:paraId="637DC63F" w14:textId="77777777" w:rsidR="006B40B7" w:rsidRPr="006B40B7" w:rsidRDefault="006B40B7" w:rsidP="006B40B7">
      <w:pPr>
        <w:shd w:val="clear" w:color="auto" w:fill="FFFFFF"/>
        <w:spacing w:after="0" w:line="240" w:lineRule="auto"/>
        <w:ind w:firstLine="300"/>
        <w:textAlignment w:val="baseline"/>
        <w:rPr>
          <w:rFonts w:ascii="Verdana" w:eastAsia="Times New Roman" w:hAnsi="Verdana" w:cs="Times New Roman"/>
          <w:color w:val="000000"/>
          <w:sz w:val="18"/>
          <w:szCs w:val="18"/>
          <w:lang w:eastAsia="ru-RU"/>
        </w:rPr>
      </w:pPr>
      <w:r w:rsidRPr="006B40B7">
        <w:rPr>
          <w:rFonts w:ascii="inherit" w:eastAsia="Times New Roman" w:hAnsi="inherit" w:cs="Times New Roman"/>
          <w:i/>
          <w:iCs/>
          <w:color w:val="000000"/>
          <w:sz w:val="18"/>
          <w:szCs w:val="18"/>
          <w:bdr w:val="none" w:sz="0" w:space="0" w:color="auto" w:frame="1"/>
          <w:lang w:eastAsia="ru-RU"/>
        </w:rPr>
        <w:t xml:space="preserve">переменная </w:t>
      </w:r>
      <w:proofErr w:type="gramStart"/>
      <w:r w:rsidRPr="006B40B7">
        <w:rPr>
          <w:rFonts w:ascii="inherit" w:eastAsia="Times New Roman" w:hAnsi="inherit" w:cs="Times New Roman"/>
          <w:i/>
          <w:iCs/>
          <w:color w:val="000000"/>
          <w:sz w:val="18"/>
          <w:szCs w:val="18"/>
          <w:bdr w:val="none" w:sz="0" w:space="0" w:color="auto" w:frame="1"/>
          <w:lang w:eastAsia="ru-RU"/>
        </w:rPr>
        <w:t>&lt;&lt; число</w:t>
      </w:r>
      <w:proofErr w:type="gramEnd"/>
      <w:r w:rsidRPr="006B40B7">
        <w:rPr>
          <w:rFonts w:ascii="inherit" w:eastAsia="Times New Roman" w:hAnsi="inherit" w:cs="Times New Roman"/>
          <w:i/>
          <w:iCs/>
          <w:color w:val="000000"/>
          <w:sz w:val="18"/>
          <w:szCs w:val="18"/>
          <w:bdr w:val="none" w:sz="0" w:space="0" w:color="auto" w:frame="1"/>
          <w:lang w:eastAsia="ru-RU"/>
        </w:rPr>
        <w:t xml:space="preserve"> сдвигов</w:t>
      </w:r>
    </w:p>
    <w:p w14:paraId="6B2B405E" w14:textId="77777777" w:rsidR="006B40B7" w:rsidRPr="006B40B7" w:rsidRDefault="006B40B7" w:rsidP="006B40B7">
      <w:pPr>
        <w:shd w:val="clear" w:color="auto" w:fill="FFFFFF"/>
        <w:spacing w:after="150" w:line="240" w:lineRule="auto"/>
        <w:ind w:firstLine="300"/>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Помните, что сдвиг — это не то же самое, что и вращение, то есть биты, сдвигающиеся на один конец, не появляются с другого. Сдвинутые биты теряются, а с другого конца появляются нули. В том случае, если вправо сдвигается отрицательное число, слева появляются единицы (поддерживается знаковый бит).</w:t>
      </w:r>
    </w:p>
    <w:p w14:paraId="75513C0C" w14:textId="77777777" w:rsidR="006B40B7" w:rsidRPr="006B40B7" w:rsidRDefault="006B40B7" w:rsidP="006B40B7">
      <w:pPr>
        <w:shd w:val="clear" w:color="auto" w:fill="FFFFFF"/>
        <w:spacing w:after="150" w:line="240" w:lineRule="auto"/>
        <w:ind w:firstLine="300"/>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xml:space="preserve">Операции битового сдвига могут быть полезны при декодировании информации от внешних </w:t>
      </w:r>
      <w:proofErr w:type="gramStart"/>
      <w:r w:rsidRPr="006B40B7">
        <w:rPr>
          <w:rFonts w:ascii="Verdana" w:eastAsia="Times New Roman" w:hAnsi="Verdana" w:cs="Times New Roman"/>
          <w:color w:val="000000"/>
          <w:sz w:val="18"/>
          <w:szCs w:val="18"/>
          <w:lang w:eastAsia="ru-RU"/>
        </w:rPr>
        <w:t>устройств  и</w:t>
      </w:r>
      <w:proofErr w:type="gramEnd"/>
      <w:r w:rsidRPr="006B40B7">
        <w:rPr>
          <w:rFonts w:ascii="Verdana" w:eastAsia="Times New Roman" w:hAnsi="Verdana" w:cs="Times New Roman"/>
          <w:color w:val="000000"/>
          <w:sz w:val="18"/>
          <w:szCs w:val="18"/>
          <w:lang w:eastAsia="ru-RU"/>
        </w:rPr>
        <w:t xml:space="preserve"> для чтения информации о статусе. Операторы битового сдвига могут также использоваться для выполнения быстрого умножения и деления целых чисел. Сдвиг влево равносилен умножению на 2, а сдвиг вправо </w:t>
      </w:r>
      <w:proofErr w:type="gramStart"/>
      <w:r w:rsidRPr="006B40B7">
        <w:rPr>
          <w:rFonts w:ascii="Verdana" w:eastAsia="Times New Roman" w:hAnsi="Verdana" w:cs="Times New Roman"/>
          <w:color w:val="000000"/>
          <w:sz w:val="18"/>
          <w:szCs w:val="18"/>
          <w:lang w:eastAsia="ru-RU"/>
        </w:rPr>
        <w:t>-  делению</w:t>
      </w:r>
      <w:proofErr w:type="gramEnd"/>
      <w:r w:rsidRPr="006B40B7">
        <w:rPr>
          <w:rFonts w:ascii="Verdana" w:eastAsia="Times New Roman" w:hAnsi="Verdana" w:cs="Times New Roman"/>
          <w:color w:val="000000"/>
          <w:sz w:val="18"/>
          <w:szCs w:val="18"/>
          <w:lang w:eastAsia="ru-RU"/>
        </w:rPr>
        <w:t xml:space="preserve"> на 2, как показано в таблице.</w:t>
      </w:r>
    </w:p>
    <w:tbl>
      <w:tblPr>
        <w:tblW w:w="12735" w:type="dxa"/>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2920"/>
        <w:gridCol w:w="3894"/>
        <w:gridCol w:w="5921"/>
      </w:tblGrid>
      <w:tr w:rsidR="006B40B7" w:rsidRPr="006B40B7" w14:paraId="617923B2" w14:textId="77777777" w:rsidTr="006B40B7">
        <w:trPr>
          <w:tblHeader/>
        </w:trPr>
        <w:tc>
          <w:tcPr>
            <w:tcW w:w="4140" w:type="dxa"/>
            <w:tcBorders>
              <w:top w:val="outset" w:sz="2" w:space="0" w:color="auto"/>
              <w:left w:val="outset" w:sz="2" w:space="0" w:color="auto"/>
              <w:bottom w:val="single" w:sz="6" w:space="0" w:color="CCCCCC"/>
              <w:right w:val="outset" w:sz="2" w:space="0" w:color="auto"/>
            </w:tcBorders>
            <w:shd w:val="clear" w:color="auto" w:fill="F7F7F7"/>
            <w:tcMar>
              <w:top w:w="60" w:type="dxa"/>
              <w:left w:w="120" w:type="dxa"/>
              <w:bottom w:w="60" w:type="dxa"/>
              <w:right w:w="120" w:type="dxa"/>
            </w:tcMar>
            <w:vAlign w:val="center"/>
            <w:hideMark/>
          </w:tcPr>
          <w:p w14:paraId="487999C3" w14:textId="77777777" w:rsidR="006B40B7" w:rsidRPr="006B40B7" w:rsidRDefault="006B40B7" w:rsidP="006B40B7">
            <w:pPr>
              <w:spacing w:after="0" w:line="240" w:lineRule="auto"/>
              <w:rPr>
                <w:rFonts w:ascii="inherit" w:eastAsia="Times New Roman" w:hAnsi="inherit" w:cs="Times New Roman"/>
                <w:b/>
                <w:bCs/>
                <w:color w:val="333333"/>
                <w:sz w:val="18"/>
                <w:szCs w:val="18"/>
                <w:lang w:eastAsia="ru-RU"/>
              </w:rPr>
            </w:pPr>
            <w:r w:rsidRPr="006B40B7">
              <w:rPr>
                <w:rFonts w:ascii="inherit" w:eastAsia="Times New Roman" w:hAnsi="inherit" w:cs="Times New Roman"/>
                <w:b/>
                <w:bCs/>
                <w:color w:val="333333"/>
                <w:sz w:val="18"/>
                <w:szCs w:val="18"/>
                <w:lang w:eastAsia="ru-RU"/>
              </w:rPr>
              <w:t> </w:t>
            </w:r>
          </w:p>
        </w:tc>
        <w:tc>
          <w:tcPr>
            <w:tcW w:w="5205" w:type="dxa"/>
            <w:tcBorders>
              <w:top w:val="outset" w:sz="2" w:space="0" w:color="auto"/>
              <w:left w:val="outset" w:sz="2" w:space="0" w:color="auto"/>
              <w:bottom w:val="single" w:sz="6" w:space="0" w:color="CCCCCC"/>
              <w:right w:val="outset" w:sz="2" w:space="0" w:color="auto"/>
            </w:tcBorders>
            <w:shd w:val="clear" w:color="auto" w:fill="F7F7F7"/>
            <w:tcMar>
              <w:top w:w="60" w:type="dxa"/>
              <w:left w:w="120" w:type="dxa"/>
              <w:bottom w:w="60" w:type="dxa"/>
              <w:right w:w="120" w:type="dxa"/>
            </w:tcMar>
            <w:vAlign w:val="center"/>
            <w:hideMark/>
          </w:tcPr>
          <w:p w14:paraId="7C0C9BFD" w14:textId="77777777" w:rsidR="006B40B7" w:rsidRPr="006B40B7" w:rsidRDefault="006B40B7" w:rsidP="006B40B7">
            <w:pPr>
              <w:spacing w:after="0" w:line="240" w:lineRule="auto"/>
              <w:rPr>
                <w:rFonts w:ascii="inherit" w:eastAsia="Times New Roman" w:hAnsi="inherit" w:cs="Times New Roman"/>
                <w:b/>
                <w:bCs/>
                <w:color w:val="333333"/>
                <w:sz w:val="18"/>
                <w:szCs w:val="18"/>
                <w:lang w:eastAsia="ru-RU"/>
              </w:rPr>
            </w:pPr>
            <w:r w:rsidRPr="006B40B7">
              <w:rPr>
                <w:rFonts w:ascii="inherit" w:eastAsia="Times New Roman" w:hAnsi="inherit" w:cs="Times New Roman"/>
                <w:b/>
                <w:bCs/>
                <w:color w:val="333333"/>
                <w:sz w:val="18"/>
                <w:szCs w:val="18"/>
                <w:lang w:eastAsia="ru-RU"/>
              </w:rPr>
              <w:t>Битовое представление х после выполнения каждого оператора</w:t>
            </w:r>
          </w:p>
        </w:tc>
        <w:tc>
          <w:tcPr>
            <w:tcW w:w="8550" w:type="dxa"/>
            <w:tcBorders>
              <w:top w:val="outset" w:sz="2" w:space="0" w:color="auto"/>
              <w:left w:val="outset" w:sz="2" w:space="0" w:color="auto"/>
              <w:bottom w:val="single" w:sz="6" w:space="0" w:color="CCCCCC"/>
              <w:right w:val="outset" w:sz="2" w:space="0" w:color="auto"/>
            </w:tcBorders>
            <w:shd w:val="clear" w:color="auto" w:fill="F7F7F7"/>
            <w:tcMar>
              <w:top w:w="60" w:type="dxa"/>
              <w:left w:w="120" w:type="dxa"/>
              <w:bottom w:w="60" w:type="dxa"/>
              <w:right w:w="120" w:type="dxa"/>
            </w:tcMar>
            <w:vAlign w:val="center"/>
            <w:hideMark/>
          </w:tcPr>
          <w:p w14:paraId="0AC92410" w14:textId="77777777" w:rsidR="006B40B7" w:rsidRPr="006B40B7" w:rsidRDefault="006B40B7" w:rsidP="006B40B7">
            <w:pPr>
              <w:spacing w:after="0" w:line="240" w:lineRule="auto"/>
              <w:rPr>
                <w:rFonts w:ascii="inherit" w:eastAsia="Times New Roman" w:hAnsi="inherit" w:cs="Times New Roman"/>
                <w:b/>
                <w:bCs/>
                <w:color w:val="333333"/>
                <w:sz w:val="18"/>
                <w:szCs w:val="18"/>
                <w:lang w:eastAsia="ru-RU"/>
              </w:rPr>
            </w:pPr>
            <w:r w:rsidRPr="006B40B7">
              <w:rPr>
                <w:rFonts w:ascii="inherit" w:eastAsia="Times New Roman" w:hAnsi="inherit" w:cs="Times New Roman"/>
                <w:b/>
                <w:bCs/>
                <w:color w:val="333333"/>
                <w:sz w:val="18"/>
                <w:szCs w:val="18"/>
                <w:lang w:eastAsia="ru-RU"/>
              </w:rPr>
              <w:t>Значение х</w:t>
            </w:r>
          </w:p>
        </w:tc>
      </w:tr>
      <w:tr w:rsidR="006B40B7" w:rsidRPr="006B40B7" w14:paraId="63523ED3" w14:textId="77777777" w:rsidTr="006B40B7">
        <w:tc>
          <w:tcPr>
            <w:tcW w:w="4140" w:type="dxa"/>
            <w:tcBorders>
              <w:top w:val="nil"/>
              <w:left w:val="nil"/>
              <w:bottom w:val="nil"/>
              <w:right w:val="nil"/>
            </w:tcBorders>
            <w:shd w:val="clear" w:color="auto" w:fill="FFFFFF"/>
            <w:tcMar>
              <w:top w:w="60" w:type="dxa"/>
              <w:left w:w="120" w:type="dxa"/>
              <w:bottom w:w="60" w:type="dxa"/>
              <w:right w:w="120" w:type="dxa"/>
            </w:tcMar>
            <w:vAlign w:val="center"/>
            <w:hideMark/>
          </w:tcPr>
          <w:p w14:paraId="7F5B521B"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proofErr w:type="spellStart"/>
            <w:r w:rsidRPr="006B40B7">
              <w:rPr>
                <w:rFonts w:ascii="Verdana" w:eastAsia="Times New Roman" w:hAnsi="Verdana" w:cs="Times New Roman"/>
                <w:color w:val="000000"/>
                <w:sz w:val="18"/>
                <w:szCs w:val="18"/>
                <w:lang w:eastAsia="ru-RU"/>
              </w:rPr>
              <w:t>char</w:t>
            </w:r>
            <w:proofErr w:type="spellEnd"/>
            <w:r w:rsidRPr="006B40B7">
              <w:rPr>
                <w:rFonts w:ascii="Verdana" w:eastAsia="Times New Roman" w:hAnsi="Verdana" w:cs="Times New Roman"/>
                <w:color w:val="000000"/>
                <w:sz w:val="18"/>
                <w:szCs w:val="18"/>
                <w:lang w:eastAsia="ru-RU"/>
              </w:rPr>
              <w:t xml:space="preserve"> х;</w:t>
            </w:r>
          </w:p>
        </w:tc>
        <w:tc>
          <w:tcPr>
            <w:tcW w:w="5205" w:type="dxa"/>
            <w:tcBorders>
              <w:top w:val="nil"/>
              <w:left w:val="nil"/>
              <w:bottom w:val="nil"/>
              <w:right w:val="nil"/>
            </w:tcBorders>
            <w:shd w:val="clear" w:color="auto" w:fill="FFFFFF"/>
            <w:tcMar>
              <w:top w:w="60" w:type="dxa"/>
              <w:left w:w="120" w:type="dxa"/>
              <w:bottom w:w="60" w:type="dxa"/>
              <w:right w:w="120" w:type="dxa"/>
            </w:tcMar>
            <w:vAlign w:val="center"/>
            <w:hideMark/>
          </w:tcPr>
          <w:p w14:paraId="6D69CBF8"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w:t>
            </w:r>
          </w:p>
        </w:tc>
        <w:tc>
          <w:tcPr>
            <w:tcW w:w="8550" w:type="dxa"/>
            <w:tcBorders>
              <w:top w:val="nil"/>
              <w:left w:val="nil"/>
              <w:bottom w:val="nil"/>
              <w:right w:val="nil"/>
            </w:tcBorders>
            <w:shd w:val="clear" w:color="auto" w:fill="FFFFFF"/>
            <w:tcMar>
              <w:top w:w="60" w:type="dxa"/>
              <w:left w:w="120" w:type="dxa"/>
              <w:bottom w:w="60" w:type="dxa"/>
              <w:right w:w="120" w:type="dxa"/>
            </w:tcMar>
            <w:vAlign w:val="center"/>
            <w:hideMark/>
          </w:tcPr>
          <w:p w14:paraId="0EC2D42B"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w:t>
            </w:r>
          </w:p>
        </w:tc>
      </w:tr>
      <w:tr w:rsidR="006B40B7" w:rsidRPr="006B40B7" w14:paraId="4EC4E41E" w14:textId="77777777" w:rsidTr="006B40B7">
        <w:tc>
          <w:tcPr>
            <w:tcW w:w="4140" w:type="dxa"/>
            <w:tcBorders>
              <w:top w:val="nil"/>
              <w:left w:val="nil"/>
              <w:bottom w:val="nil"/>
              <w:right w:val="nil"/>
            </w:tcBorders>
            <w:shd w:val="clear" w:color="auto" w:fill="FFFFFF"/>
            <w:tcMar>
              <w:top w:w="60" w:type="dxa"/>
              <w:left w:w="120" w:type="dxa"/>
              <w:bottom w:w="60" w:type="dxa"/>
              <w:right w:w="120" w:type="dxa"/>
            </w:tcMar>
            <w:vAlign w:val="center"/>
            <w:hideMark/>
          </w:tcPr>
          <w:p w14:paraId="6541103F"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x = 7;</w:t>
            </w:r>
            <w:r w:rsidRPr="006B40B7">
              <w:rPr>
                <w:rFonts w:ascii="Verdana" w:eastAsia="Times New Roman" w:hAnsi="Verdana" w:cs="Times New Roman"/>
                <w:color w:val="000000"/>
                <w:sz w:val="18"/>
                <w:szCs w:val="18"/>
                <w:lang w:eastAsia="ru-RU"/>
              </w:rPr>
              <w:br/>
              <w:t xml:space="preserve">x = x </w:t>
            </w:r>
            <w:proofErr w:type="gramStart"/>
            <w:r w:rsidRPr="006B40B7">
              <w:rPr>
                <w:rFonts w:ascii="Verdana" w:eastAsia="Times New Roman" w:hAnsi="Verdana" w:cs="Times New Roman"/>
                <w:color w:val="000000"/>
                <w:sz w:val="18"/>
                <w:szCs w:val="18"/>
                <w:lang w:eastAsia="ru-RU"/>
              </w:rPr>
              <w:t>&lt;&lt; 1</w:t>
            </w:r>
            <w:proofErr w:type="gramEnd"/>
            <w:r w:rsidRPr="006B40B7">
              <w:rPr>
                <w:rFonts w:ascii="Verdana" w:eastAsia="Times New Roman" w:hAnsi="Verdana" w:cs="Times New Roman"/>
                <w:color w:val="000000"/>
                <w:sz w:val="18"/>
                <w:szCs w:val="18"/>
                <w:lang w:eastAsia="ru-RU"/>
              </w:rPr>
              <w:t>;</w:t>
            </w:r>
            <w:r w:rsidRPr="006B40B7">
              <w:rPr>
                <w:rFonts w:ascii="Verdana" w:eastAsia="Times New Roman" w:hAnsi="Verdana" w:cs="Times New Roman"/>
                <w:color w:val="000000"/>
                <w:sz w:val="18"/>
                <w:szCs w:val="18"/>
                <w:lang w:eastAsia="ru-RU"/>
              </w:rPr>
              <w:br/>
              <w:t>x = x &lt;&lt; 3;</w:t>
            </w:r>
            <w:r w:rsidRPr="006B40B7">
              <w:rPr>
                <w:rFonts w:ascii="Verdana" w:eastAsia="Times New Roman" w:hAnsi="Verdana" w:cs="Times New Roman"/>
                <w:color w:val="000000"/>
                <w:sz w:val="18"/>
                <w:szCs w:val="18"/>
                <w:lang w:eastAsia="ru-RU"/>
              </w:rPr>
              <w:br/>
              <w:t>x =  x &lt;&lt; 2;</w:t>
            </w:r>
            <w:r w:rsidRPr="006B40B7">
              <w:rPr>
                <w:rFonts w:ascii="Verdana" w:eastAsia="Times New Roman" w:hAnsi="Verdana" w:cs="Times New Roman"/>
                <w:color w:val="000000"/>
                <w:sz w:val="18"/>
                <w:szCs w:val="18"/>
                <w:lang w:eastAsia="ru-RU"/>
              </w:rPr>
              <w:br/>
              <w:t>х = х &gt;&gt; 1;</w:t>
            </w:r>
            <w:r w:rsidRPr="006B40B7">
              <w:rPr>
                <w:rFonts w:ascii="Verdana" w:eastAsia="Times New Roman" w:hAnsi="Verdana" w:cs="Times New Roman"/>
                <w:color w:val="000000"/>
                <w:sz w:val="18"/>
                <w:szCs w:val="18"/>
                <w:lang w:eastAsia="ru-RU"/>
              </w:rPr>
              <w:br/>
              <w:t>x = x &gt;&gt; 2;</w:t>
            </w:r>
          </w:p>
        </w:tc>
        <w:tc>
          <w:tcPr>
            <w:tcW w:w="5205" w:type="dxa"/>
            <w:tcBorders>
              <w:top w:val="nil"/>
              <w:left w:val="nil"/>
              <w:bottom w:val="nil"/>
              <w:right w:val="nil"/>
            </w:tcBorders>
            <w:shd w:val="clear" w:color="auto" w:fill="FFFFFF"/>
            <w:tcMar>
              <w:top w:w="60" w:type="dxa"/>
              <w:left w:w="120" w:type="dxa"/>
              <w:bottom w:w="60" w:type="dxa"/>
              <w:right w:w="120" w:type="dxa"/>
            </w:tcMar>
            <w:vAlign w:val="center"/>
            <w:hideMark/>
          </w:tcPr>
          <w:p w14:paraId="0C193ACC"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00000111</w:t>
            </w:r>
            <w:r w:rsidRPr="006B40B7">
              <w:rPr>
                <w:rFonts w:ascii="Verdana" w:eastAsia="Times New Roman" w:hAnsi="Verdana" w:cs="Times New Roman"/>
                <w:color w:val="000000"/>
                <w:sz w:val="18"/>
                <w:szCs w:val="18"/>
                <w:lang w:eastAsia="ru-RU"/>
              </w:rPr>
              <w:br/>
              <w:t>00001110</w:t>
            </w:r>
            <w:r w:rsidRPr="006B40B7">
              <w:rPr>
                <w:rFonts w:ascii="Verdana" w:eastAsia="Times New Roman" w:hAnsi="Verdana" w:cs="Times New Roman"/>
                <w:color w:val="000000"/>
                <w:sz w:val="18"/>
                <w:szCs w:val="18"/>
                <w:lang w:eastAsia="ru-RU"/>
              </w:rPr>
              <w:br/>
              <w:t>01110000</w:t>
            </w:r>
            <w:r w:rsidRPr="006B40B7">
              <w:rPr>
                <w:rFonts w:ascii="Verdana" w:eastAsia="Times New Roman" w:hAnsi="Verdana" w:cs="Times New Roman"/>
                <w:color w:val="000000"/>
                <w:sz w:val="18"/>
                <w:szCs w:val="18"/>
                <w:lang w:eastAsia="ru-RU"/>
              </w:rPr>
              <w:br/>
              <w:t>11000000</w:t>
            </w:r>
            <w:r w:rsidRPr="006B40B7">
              <w:rPr>
                <w:rFonts w:ascii="Verdana" w:eastAsia="Times New Roman" w:hAnsi="Verdana" w:cs="Times New Roman"/>
                <w:color w:val="000000"/>
                <w:sz w:val="18"/>
                <w:szCs w:val="18"/>
                <w:lang w:eastAsia="ru-RU"/>
              </w:rPr>
              <w:br/>
              <w:t>01100000</w:t>
            </w:r>
            <w:r w:rsidRPr="006B40B7">
              <w:rPr>
                <w:rFonts w:ascii="Verdana" w:eastAsia="Times New Roman" w:hAnsi="Verdana" w:cs="Times New Roman"/>
                <w:color w:val="000000"/>
                <w:sz w:val="18"/>
                <w:szCs w:val="18"/>
                <w:lang w:eastAsia="ru-RU"/>
              </w:rPr>
              <w:br/>
              <w:t>00011000</w:t>
            </w:r>
          </w:p>
        </w:tc>
        <w:tc>
          <w:tcPr>
            <w:tcW w:w="8550" w:type="dxa"/>
            <w:tcBorders>
              <w:top w:val="nil"/>
              <w:left w:val="nil"/>
              <w:bottom w:val="nil"/>
              <w:right w:val="nil"/>
            </w:tcBorders>
            <w:shd w:val="clear" w:color="auto" w:fill="FFFFFF"/>
            <w:tcMar>
              <w:top w:w="60" w:type="dxa"/>
              <w:left w:w="120" w:type="dxa"/>
              <w:bottom w:w="60" w:type="dxa"/>
              <w:right w:w="120" w:type="dxa"/>
            </w:tcMar>
            <w:vAlign w:val="center"/>
            <w:hideMark/>
          </w:tcPr>
          <w:p w14:paraId="3EF16BE4"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7</w:t>
            </w:r>
            <w:r w:rsidRPr="006B40B7">
              <w:rPr>
                <w:rFonts w:ascii="Verdana" w:eastAsia="Times New Roman" w:hAnsi="Verdana" w:cs="Times New Roman"/>
                <w:color w:val="000000"/>
                <w:sz w:val="18"/>
                <w:szCs w:val="18"/>
                <w:lang w:eastAsia="ru-RU"/>
              </w:rPr>
              <w:br/>
              <w:t>14</w:t>
            </w:r>
            <w:r w:rsidRPr="006B40B7">
              <w:rPr>
                <w:rFonts w:ascii="Verdana" w:eastAsia="Times New Roman" w:hAnsi="Verdana" w:cs="Times New Roman"/>
                <w:color w:val="000000"/>
                <w:sz w:val="18"/>
                <w:szCs w:val="18"/>
                <w:lang w:eastAsia="ru-RU"/>
              </w:rPr>
              <w:br/>
              <w:t>112</w:t>
            </w:r>
            <w:r w:rsidRPr="006B40B7">
              <w:rPr>
                <w:rFonts w:ascii="Verdana" w:eastAsia="Times New Roman" w:hAnsi="Verdana" w:cs="Times New Roman"/>
                <w:color w:val="000000"/>
                <w:sz w:val="18"/>
                <w:szCs w:val="18"/>
                <w:lang w:eastAsia="ru-RU"/>
              </w:rPr>
              <w:br/>
              <w:t>192</w:t>
            </w:r>
            <w:r w:rsidRPr="006B40B7">
              <w:rPr>
                <w:rFonts w:ascii="Verdana" w:eastAsia="Times New Roman" w:hAnsi="Verdana" w:cs="Times New Roman"/>
                <w:color w:val="000000"/>
                <w:sz w:val="18"/>
                <w:szCs w:val="18"/>
                <w:lang w:eastAsia="ru-RU"/>
              </w:rPr>
              <w:br/>
              <w:t>96</w:t>
            </w:r>
            <w:r w:rsidRPr="006B40B7">
              <w:rPr>
                <w:rFonts w:ascii="Verdana" w:eastAsia="Times New Roman" w:hAnsi="Verdana" w:cs="Times New Roman"/>
                <w:color w:val="000000"/>
                <w:sz w:val="18"/>
                <w:szCs w:val="18"/>
                <w:lang w:eastAsia="ru-RU"/>
              </w:rPr>
              <w:br/>
              <w:t>24</w:t>
            </w:r>
          </w:p>
        </w:tc>
      </w:tr>
      <w:tr w:rsidR="006B40B7" w:rsidRPr="006B40B7" w14:paraId="53BC087B" w14:textId="77777777" w:rsidTr="006B40B7">
        <w:tc>
          <w:tcPr>
            <w:tcW w:w="0" w:type="auto"/>
            <w:gridSpan w:val="3"/>
            <w:tcBorders>
              <w:top w:val="nil"/>
              <w:left w:val="nil"/>
              <w:bottom w:val="nil"/>
              <w:right w:val="nil"/>
            </w:tcBorders>
            <w:shd w:val="clear" w:color="auto" w:fill="FFFFFF"/>
            <w:tcMar>
              <w:top w:w="60" w:type="dxa"/>
              <w:left w:w="120" w:type="dxa"/>
              <w:bottom w:w="60" w:type="dxa"/>
              <w:right w:w="120" w:type="dxa"/>
            </w:tcMar>
            <w:vAlign w:val="center"/>
            <w:hideMark/>
          </w:tcPr>
          <w:p w14:paraId="72702804" w14:textId="77777777" w:rsidR="006B40B7" w:rsidRPr="006B40B7" w:rsidRDefault="006B40B7" w:rsidP="006B40B7">
            <w:pPr>
              <w:spacing w:after="0" w:line="240" w:lineRule="auto"/>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xml:space="preserve">Каждый сдвиг влево приводит к умножению на 2. Обратим внимание, что после сдвига х </w:t>
            </w:r>
            <w:proofErr w:type="gramStart"/>
            <w:r w:rsidRPr="006B40B7">
              <w:rPr>
                <w:rFonts w:ascii="Verdana" w:eastAsia="Times New Roman" w:hAnsi="Verdana" w:cs="Times New Roman"/>
                <w:color w:val="000000"/>
                <w:sz w:val="18"/>
                <w:szCs w:val="18"/>
                <w:lang w:eastAsia="ru-RU"/>
              </w:rPr>
              <w:t>&lt;&lt; 2</w:t>
            </w:r>
            <w:proofErr w:type="gramEnd"/>
            <w:r w:rsidRPr="006B40B7">
              <w:rPr>
                <w:rFonts w:ascii="Verdana" w:eastAsia="Times New Roman" w:hAnsi="Verdana" w:cs="Times New Roman"/>
                <w:color w:val="000000"/>
                <w:sz w:val="18"/>
                <w:szCs w:val="18"/>
                <w:lang w:eastAsia="ru-RU"/>
              </w:rPr>
              <w:t xml:space="preserve"> информация теряется, поскольку биты сдвигаются за конец байта.</w:t>
            </w:r>
            <w:r w:rsidRPr="006B40B7">
              <w:rPr>
                <w:rFonts w:ascii="Verdana" w:eastAsia="Times New Roman" w:hAnsi="Verdana" w:cs="Times New Roman"/>
                <w:color w:val="000000"/>
                <w:sz w:val="18"/>
                <w:szCs w:val="18"/>
                <w:lang w:eastAsia="ru-RU"/>
              </w:rPr>
              <w:br/>
              <w:t>Каждый сдвиг вправо приводит к делению на 2. Обратим внимание, что деление не вернуло потерянные биты.</w:t>
            </w:r>
          </w:p>
        </w:tc>
      </w:tr>
    </w:tbl>
    <w:p w14:paraId="6F9E273B" w14:textId="77777777" w:rsidR="006B40B7" w:rsidRPr="006B40B7" w:rsidRDefault="006B40B7" w:rsidP="006B40B7">
      <w:pPr>
        <w:shd w:val="clear" w:color="auto" w:fill="FFFFFF"/>
        <w:spacing w:after="150" w:line="240" w:lineRule="auto"/>
        <w:ind w:firstLine="300"/>
        <w:textAlignment w:val="baseline"/>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Оператор дополнение, ~, инвертирует состояние каждого бита указанной переменной, то есть 1 устанавливается в 0, а 0 — в 1.</w:t>
      </w:r>
    </w:p>
    <w:p w14:paraId="2153E664"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2ABA49CB"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 xml:space="preserve">Стандартные математические функции. Файлы </w:t>
      </w:r>
      <w:proofErr w:type="spellStart"/>
      <w:r w:rsidRPr="006B40B7">
        <w:rPr>
          <w:rFonts w:ascii="Courier New" w:eastAsia="Calibri" w:hAnsi="Courier New" w:cs="Courier New"/>
          <w:sz w:val="24"/>
          <w:szCs w:val="24"/>
        </w:rPr>
        <w:t>math.h</w:t>
      </w:r>
      <w:proofErr w:type="spellEnd"/>
      <w:r w:rsidRPr="006B40B7">
        <w:rPr>
          <w:rFonts w:ascii="Courier New" w:eastAsia="Calibri" w:hAnsi="Courier New" w:cs="Courier New"/>
          <w:sz w:val="24"/>
          <w:szCs w:val="24"/>
        </w:rPr>
        <w:t xml:space="preserve">, </w:t>
      </w:r>
      <w:proofErr w:type="spellStart"/>
      <w:r w:rsidRPr="006B40B7">
        <w:rPr>
          <w:rFonts w:ascii="Courier New" w:eastAsia="Calibri" w:hAnsi="Courier New" w:cs="Courier New"/>
          <w:sz w:val="24"/>
          <w:szCs w:val="24"/>
        </w:rPr>
        <w:t>stdlib.h</w:t>
      </w:r>
      <w:proofErr w:type="spellEnd"/>
    </w:p>
    <w:p w14:paraId="47ADC4D1" w14:textId="77777777" w:rsidR="006B40B7" w:rsidRPr="006B40B7" w:rsidRDefault="006B40B7" w:rsidP="006B40B7">
      <w:pPr>
        <w:shd w:val="clear" w:color="auto" w:fill="FEFEFE"/>
        <w:spacing w:before="150" w:after="150" w:line="240" w:lineRule="auto"/>
        <w:ind w:left="375" w:right="375"/>
        <w:jc w:val="both"/>
        <w:rPr>
          <w:rFonts w:ascii="Open Sans" w:eastAsia="Times New Roman" w:hAnsi="Open Sans" w:cs="Times New Roman"/>
          <w:color w:val="444444"/>
          <w:sz w:val="18"/>
          <w:szCs w:val="18"/>
          <w:lang w:eastAsia="ru-RU"/>
        </w:rPr>
      </w:pPr>
      <w:r w:rsidRPr="006B40B7">
        <w:rPr>
          <w:rFonts w:ascii="Open Sans" w:eastAsia="Times New Roman" w:hAnsi="Open Sans" w:cs="Times New Roman"/>
          <w:color w:val="444444"/>
          <w:sz w:val="18"/>
          <w:szCs w:val="18"/>
          <w:lang w:eastAsia="ru-RU"/>
        </w:rPr>
        <w:t>Математические вычисления не ограничиваются лишь арифметическими действиями. Кроме них, можно ещё встретить корни, модули, логарифмы, тригонометрические функции и пр. Научимся же использовать подобные функции в своих программах.</w:t>
      </w:r>
    </w:p>
    <w:p w14:paraId="7064581F" w14:textId="77777777" w:rsidR="006B40B7" w:rsidRPr="006B40B7" w:rsidRDefault="006B40B7" w:rsidP="006B40B7">
      <w:pPr>
        <w:shd w:val="clear" w:color="auto" w:fill="FEFEFE"/>
        <w:spacing w:before="150" w:after="150" w:line="240" w:lineRule="auto"/>
        <w:ind w:left="375" w:right="375"/>
        <w:jc w:val="both"/>
        <w:rPr>
          <w:rFonts w:ascii="Open Sans" w:eastAsia="Times New Roman" w:hAnsi="Open Sans" w:cs="Times New Roman"/>
          <w:color w:val="444444"/>
          <w:sz w:val="18"/>
          <w:szCs w:val="18"/>
          <w:lang w:eastAsia="ru-RU"/>
        </w:rPr>
      </w:pPr>
      <w:r w:rsidRPr="006B40B7">
        <w:rPr>
          <w:rFonts w:ascii="Open Sans" w:eastAsia="Times New Roman" w:hAnsi="Open Sans" w:cs="Times New Roman"/>
          <w:color w:val="444444"/>
          <w:sz w:val="18"/>
          <w:szCs w:val="18"/>
          <w:lang w:eastAsia="ru-RU"/>
        </w:rPr>
        <w:t>Для использования математических функций нужно подключить заголовочный файл </w:t>
      </w:r>
      <w:proofErr w:type="spellStart"/>
      <w:r w:rsidRPr="006B40B7">
        <w:rPr>
          <w:rFonts w:ascii="Courier New" w:eastAsia="Times New Roman" w:hAnsi="Courier New" w:cs="Courier New"/>
          <w:b/>
          <w:bCs/>
          <w:color w:val="444444"/>
          <w:sz w:val="18"/>
          <w:szCs w:val="18"/>
          <w:shd w:val="clear" w:color="auto" w:fill="CEE3F6"/>
          <w:lang w:eastAsia="ru-RU"/>
        </w:rPr>
        <w:t>math.h</w:t>
      </w:r>
      <w:proofErr w:type="spellEnd"/>
      <w:r w:rsidRPr="006B40B7">
        <w:rPr>
          <w:rFonts w:ascii="Open Sans" w:eastAsia="Times New Roman" w:hAnsi="Open Sans" w:cs="Times New Roman"/>
          <w:color w:val="444444"/>
          <w:sz w:val="18"/>
          <w:szCs w:val="18"/>
          <w:lang w:eastAsia="ru-RU"/>
        </w:rPr>
        <w:t>. В ней определено много различных функций, но мы пока рассмотрим следующие:</w:t>
      </w:r>
    </w:p>
    <w:p w14:paraId="54958111" w14:textId="77777777" w:rsidR="006B40B7" w:rsidRPr="006B40B7" w:rsidRDefault="006B40B7" w:rsidP="006B40B7">
      <w:pPr>
        <w:shd w:val="clear" w:color="auto" w:fill="FFFFFF"/>
        <w:spacing w:before="150" w:after="150" w:line="240" w:lineRule="auto"/>
        <w:ind w:left="375" w:right="375"/>
        <w:jc w:val="both"/>
        <w:rPr>
          <w:rFonts w:ascii="Open Sans" w:eastAsia="Times New Roman" w:hAnsi="Open Sans" w:cs="Times New Roman"/>
          <w:color w:val="444444"/>
          <w:sz w:val="18"/>
          <w:szCs w:val="18"/>
          <w:lang w:eastAsia="ru-RU"/>
        </w:rPr>
      </w:pPr>
      <w:r w:rsidRPr="006B40B7">
        <w:rPr>
          <w:rFonts w:ascii="Open Sans" w:eastAsia="Times New Roman" w:hAnsi="Open Sans" w:cs="Times New Roman"/>
          <w:color w:val="444444"/>
          <w:sz w:val="18"/>
          <w:szCs w:val="18"/>
          <w:lang w:eastAsia="ru-RU"/>
        </w:rPr>
        <w:t>Некоторые математические функции</w:t>
      </w:r>
    </w:p>
    <w:p w14:paraId="068540EC" w14:textId="77777777" w:rsidR="006B40B7" w:rsidRPr="006B40B7" w:rsidRDefault="006B40B7" w:rsidP="006B40B7">
      <w:pPr>
        <w:shd w:val="clear" w:color="auto" w:fill="FFFFFF"/>
        <w:spacing w:before="150" w:after="150" w:line="240" w:lineRule="auto"/>
        <w:ind w:left="375" w:right="375"/>
        <w:jc w:val="both"/>
        <w:rPr>
          <w:rFonts w:ascii="Open Sans" w:eastAsia="Times New Roman" w:hAnsi="Open Sans" w:cs="Times New Roman"/>
          <w:color w:val="444444"/>
          <w:sz w:val="18"/>
          <w:szCs w:val="18"/>
          <w:lang w:eastAsia="ru-RU"/>
        </w:rPr>
      </w:pPr>
      <w:proofErr w:type="spellStart"/>
      <w:r w:rsidRPr="006B40B7">
        <w:rPr>
          <w:rFonts w:ascii="Courier New" w:eastAsia="Times New Roman" w:hAnsi="Courier New" w:cs="Courier New"/>
          <w:b/>
          <w:bCs/>
          <w:color w:val="444444"/>
          <w:sz w:val="18"/>
          <w:szCs w:val="18"/>
          <w:shd w:val="clear" w:color="auto" w:fill="CEE3F6"/>
          <w:lang w:eastAsia="ru-RU"/>
        </w:rPr>
        <w:t>fabs</w:t>
      </w:r>
      <w:proofErr w:type="spellEnd"/>
      <w:r w:rsidRPr="006B40B7">
        <w:rPr>
          <w:rFonts w:ascii="Courier New" w:eastAsia="Times New Roman" w:hAnsi="Courier New" w:cs="Courier New"/>
          <w:b/>
          <w:bCs/>
          <w:color w:val="444444"/>
          <w:sz w:val="18"/>
          <w:szCs w:val="18"/>
          <w:shd w:val="clear" w:color="auto" w:fill="CEE3F6"/>
          <w:lang w:eastAsia="ru-RU"/>
        </w:rPr>
        <w:t>(x)</w:t>
      </w:r>
      <w:r w:rsidRPr="006B40B7">
        <w:rPr>
          <w:rFonts w:ascii="Open Sans" w:eastAsia="Times New Roman" w:hAnsi="Open Sans" w:cs="Times New Roman"/>
          <w:color w:val="444444"/>
          <w:sz w:val="18"/>
          <w:szCs w:val="18"/>
          <w:lang w:eastAsia="ru-RU"/>
        </w:rPr>
        <w:t> модуль числа x</w:t>
      </w:r>
      <w:r w:rsidRPr="006B40B7">
        <w:rPr>
          <w:rFonts w:ascii="Open Sans" w:eastAsia="Times New Roman" w:hAnsi="Open Sans" w:cs="Times New Roman"/>
          <w:color w:val="444444"/>
          <w:sz w:val="18"/>
          <w:szCs w:val="18"/>
          <w:lang w:eastAsia="ru-RU"/>
        </w:rPr>
        <w:br/>
      </w:r>
      <w:proofErr w:type="spellStart"/>
      <w:r w:rsidRPr="006B40B7">
        <w:rPr>
          <w:rFonts w:ascii="Courier New" w:eastAsia="Times New Roman" w:hAnsi="Courier New" w:cs="Courier New"/>
          <w:b/>
          <w:bCs/>
          <w:color w:val="444444"/>
          <w:sz w:val="18"/>
          <w:szCs w:val="18"/>
          <w:shd w:val="clear" w:color="auto" w:fill="CEE3F6"/>
          <w:lang w:eastAsia="ru-RU"/>
        </w:rPr>
        <w:t>sqrt</w:t>
      </w:r>
      <w:proofErr w:type="spellEnd"/>
      <w:r w:rsidRPr="006B40B7">
        <w:rPr>
          <w:rFonts w:ascii="Courier New" w:eastAsia="Times New Roman" w:hAnsi="Courier New" w:cs="Courier New"/>
          <w:b/>
          <w:bCs/>
          <w:color w:val="444444"/>
          <w:sz w:val="18"/>
          <w:szCs w:val="18"/>
          <w:shd w:val="clear" w:color="auto" w:fill="CEE3F6"/>
          <w:lang w:eastAsia="ru-RU"/>
        </w:rPr>
        <w:t>(x)</w:t>
      </w:r>
      <w:r w:rsidRPr="006B40B7">
        <w:rPr>
          <w:rFonts w:ascii="Open Sans" w:eastAsia="Times New Roman" w:hAnsi="Open Sans" w:cs="Times New Roman"/>
          <w:color w:val="444444"/>
          <w:sz w:val="18"/>
          <w:szCs w:val="18"/>
          <w:lang w:eastAsia="ru-RU"/>
        </w:rPr>
        <w:t> квадратный корень из числа x</w:t>
      </w:r>
      <w:r w:rsidRPr="006B40B7">
        <w:rPr>
          <w:rFonts w:ascii="Open Sans" w:eastAsia="Times New Roman" w:hAnsi="Open Sans" w:cs="Times New Roman"/>
          <w:color w:val="444444"/>
          <w:sz w:val="18"/>
          <w:szCs w:val="18"/>
          <w:lang w:eastAsia="ru-RU"/>
        </w:rPr>
        <w:br/>
      </w:r>
      <w:proofErr w:type="spellStart"/>
      <w:r w:rsidRPr="006B40B7">
        <w:rPr>
          <w:rFonts w:ascii="Courier New" w:eastAsia="Times New Roman" w:hAnsi="Courier New" w:cs="Courier New"/>
          <w:b/>
          <w:bCs/>
          <w:color w:val="444444"/>
          <w:sz w:val="18"/>
          <w:szCs w:val="18"/>
          <w:shd w:val="clear" w:color="auto" w:fill="CEE3F6"/>
          <w:lang w:eastAsia="ru-RU"/>
        </w:rPr>
        <w:t>sin</w:t>
      </w:r>
      <w:proofErr w:type="spellEnd"/>
      <w:r w:rsidRPr="006B40B7">
        <w:rPr>
          <w:rFonts w:ascii="Courier New" w:eastAsia="Times New Roman" w:hAnsi="Courier New" w:cs="Courier New"/>
          <w:b/>
          <w:bCs/>
          <w:color w:val="444444"/>
          <w:sz w:val="18"/>
          <w:szCs w:val="18"/>
          <w:shd w:val="clear" w:color="auto" w:fill="CEE3F6"/>
          <w:lang w:eastAsia="ru-RU"/>
        </w:rPr>
        <w:t>(x)</w:t>
      </w:r>
      <w:r w:rsidRPr="006B40B7">
        <w:rPr>
          <w:rFonts w:ascii="Open Sans" w:eastAsia="Times New Roman" w:hAnsi="Open Sans" w:cs="Times New Roman"/>
          <w:color w:val="444444"/>
          <w:sz w:val="18"/>
          <w:szCs w:val="18"/>
          <w:lang w:eastAsia="ru-RU"/>
        </w:rPr>
        <w:t> синус числа x (х в радианах)</w:t>
      </w:r>
      <w:r w:rsidRPr="006B40B7">
        <w:rPr>
          <w:rFonts w:ascii="Open Sans" w:eastAsia="Times New Roman" w:hAnsi="Open Sans" w:cs="Times New Roman"/>
          <w:color w:val="444444"/>
          <w:sz w:val="18"/>
          <w:szCs w:val="18"/>
          <w:lang w:eastAsia="ru-RU"/>
        </w:rPr>
        <w:br/>
      </w:r>
      <w:proofErr w:type="spellStart"/>
      <w:r w:rsidRPr="006B40B7">
        <w:rPr>
          <w:rFonts w:ascii="Courier New" w:eastAsia="Times New Roman" w:hAnsi="Courier New" w:cs="Courier New"/>
          <w:b/>
          <w:bCs/>
          <w:color w:val="444444"/>
          <w:sz w:val="18"/>
          <w:szCs w:val="18"/>
          <w:shd w:val="clear" w:color="auto" w:fill="CEE3F6"/>
          <w:lang w:eastAsia="ru-RU"/>
        </w:rPr>
        <w:t>cos</w:t>
      </w:r>
      <w:proofErr w:type="spellEnd"/>
      <w:r w:rsidRPr="006B40B7">
        <w:rPr>
          <w:rFonts w:ascii="Courier New" w:eastAsia="Times New Roman" w:hAnsi="Courier New" w:cs="Courier New"/>
          <w:b/>
          <w:bCs/>
          <w:color w:val="444444"/>
          <w:sz w:val="18"/>
          <w:szCs w:val="18"/>
          <w:shd w:val="clear" w:color="auto" w:fill="CEE3F6"/>
          <w:lang w:eastAsia="ru-RU"/>
        </w:rPr>
        <w:t>(x)</w:t>
      </w:r>
      <w:r w:rsidRPr="006B40B7">
        <w:rPr>
          <w:rFonts w:ascii="Open Sans" w:eastAsia="Times New Roman" w:hAnsi="Open Sans" w:cs="Times New Roman"/>
          <w:color w:val="444444"/>
          <w:sz w:val="18"/>
          <w:szCs w:val="18"/>
          <w:lang w:eastAsia="ru-RU"/>
        </w:rPr>
        <w:t> косинус числа x (х в радианах)</w:t>
      </w:r>
      <w:r w:rsidRPr="006B40B7">
        <w:rPr>
          <w:rFonts w:ascii="Open Sans" w:eastAsia="Times New Roman" w:hAnsi="Open Sans" w:cs="Times New Roman"/>
          <w:color w:val="444444"/>
          <w:sz w:val="18"/>
          <w:szCs w:val="18"/>
          <w:lang w:eastAsia="ru-RU"/>
        </w:rPr>
        <w:br/>
      </w:r>
      <w:proofErr w:type="spellStart"/>
      <w:proofErr w:type="gramStart"/>
      <w:r w:rsidRPr="006B40B7">
        <w:rPr>
          <w:rFonts w:ascii="Courier New" w:eastAsia="Times New Roman" w:hAnsi="Courier New" w:cs="Courier New"/>
          <w:b/>
          <w:bCs/>
          <w:color w:val="444444"/>
          <w:sz w:val="18"/>
          <w:szCs w:val="18"/>
          <w:shd w:val="clear" w:color="auto" w:fill="CEE3F6"/>
          <w:lang w:eastAsia="ru-RU"/>
        </w:rPr>
        <w:t>pow</w:t>
      </w:r>
      <w:proofErr w:type="spellEnd"/>
      <w:r w:rsidRPr="006B40B7">
        <w:rPr>
          <w:rFonts w:ascii="Courier New" w:eastAsia="Times New Roman" w:hAnsi="Courier New" w:cs="Courier New"/>
          <w:b/>
          <w:bCs/>
          <w:color w:val="444444"/>
          <w:sz w:val="18"/>
          <w:szCs w:val="18"/>
          <w:shd w:val="clear" w:color="auto" w:fill="CEE3F6"/>
          <w:lang w:eastAsia="ru-RU"/>
        </w:rPr>
        <w:t>(</w:t>
      </w:r>
      <w:proofErr w:type="gramEnd"/>
      <w:r w:rsidRPr="006B40B7">
        <w:rPr>
          <w:rFonts w:ascii="Courier New" w:eastAsia="Times New Roman" w:hAnsi="Courier New" w:cs="Courier New"/>
          <w:b/>
          <w:bCs/>
          <w:color w:val="444444"/>
          <w:sz w:val="18"/>
          <w:szCs w:val="18"/>
          <w:shd w:val="clear" w:color="auto" w:fill="CEE3F6"/>
          <w:lang w:eastAsia="ru-RU"/>
        </w:rPr>
        <w:t>x, y)</w:t>
      </w:r>
      <w:r w:rsidRPr="006B40B7">
        <w:rPr>
          <w:rFonts w:ascii="Open Sans" w:eastAsia="Times New Roman" w:hAnsi="Open Sans" w:cs="Times New Roman"/>
          <w:color w:val="444444"/>
          <w:sz w:val="18"/>
          <w:szCs w:val="18"/>
          <w:lang w:eastAsia="ru-RU"/>
        </w:rPr>
        <w:t xml:space="preserve"> вычисление </w:t>
      </w:r>
      <w:proofErr w:type="spellStart"/>
      <w:r w:rsidRPr="006B40B7">
        <w:rPr>
          <w:rFonts w:ascii="Open Sans" w:eastAsia="Times New Roman" w:hAnsi="Open Sans" w:cs="Times New Roman"/>
          <w:color w:val="444444"/>
          <w:sz w:val="18"/>
          <w:szCs w:val="18"/>
          <w:lang w:eastAsia="ru-RU"/>
        </w:rPr>
        <w:t>x</w:t>
      </w:r>
      <w:r w:rsidRPr="006B40B7">
        <w:rPr>
          <w:rFonts w:ascii="Open Sans" w:eastAsia="Times New Roman" w:hAnsi="Open Sans" w:cs="Times New Roman"/>
          <w:color w:val="444444"/>
          <w:sz w:val="18"/>
          <w:szCs w:val="18"/>
          <w:vertAlign w:val="superscript"/>
          <w:lang w:eastAsia="ru-RU"/>
        </w:rPr>
        <w:t>y</w:t>
      </w:r>
      <w:proofErr w:type="spellEnd"/>
      <w:r w:rsidRPr="006B40B7">
        <w:rPr>
          <w:rFonts w:ascii="Open Sans" w:eastAsia="Times New Roman" w:hAnsi="Open Sans" w:cs="Times New Roman"/>
          <w:color w:val="444444"/>
          <w:sz w:val="18"/>
          <w:szCs w:val="18"/>
          <w:lang w:eastAsia="ru-RU"/>
        </w:rPr>
        <w:br/>
      </w:r>
      <w:proofErr w:type="spellStart"/>
      <w:r w:rsidRPr="006B40B7">
        <w:rPr>
          <w:rFonts w:ascii="Courier New" w:eastAsia="Times New Roman" w:hAnsi="Courier New" w:cs="Courier New"/>
          <w:b/>
          <w:bCs/>
          <w:color w:val="444444"/>
          <w:sz w:val="18"/>
          <w:szCs w:val="18"/>
          <w:shd w:val="clear" w:color="auto" w:fill="CEE3F6"/>
          <w:lang w:eastAsia="ru-RU"/>
        </w:rPr>
        <w:t>exp</w:t>
      </w:r>
      <w:proofErr w:type="spellEnd"/>
      <w:r w:rsidRPr="006B40B7">
        <w:rPr>
          <w:rFonts w:ascii="Courier New" w:eastAsia="Times New Roman" w:hAnsi="Courier New" w:cs="Courier New"/>
          <w:b/>
          <w:bCs/>
          <w:color w:val="444444"/>
          <w:sz w:val="18"/>
          <w:szCs w:val="18"/>
          <w:shd w:val="clear" w:color="auto" w:fill="CEE3F6"/>
          <w:lang w:eastAsia="ru-RU"/>
        </w:rPr>
        <w:t>(x)</w:t>
      </w:r>
      <w:r w:rsidRPr="006B40B7">
        <w:rPr>
          <w:rFonts w:ascii="Open Sans" w:eastAsia="Times New Roman" w:hAnsi="Open Sans" w:cs="Times New Roman"/>
          <w:color w:val="444444"/>
          <w:sz w:val="18"/>
          <w:szCs w:val="18"/>
          <w:lang w:eastAsia="ru-RU"/>
        </w:rPr>
        <w:t xml:space="preserve"> вычисление </w:t>
      </w:r>
      <w:proofErr w:type="spellStart"/>
      <w:r w:rsidRPr="006B40B7">
        <w:rPr>
          <w:rFonts w:ascii="Open Sans" w:eastAsia="Times New Roman" w:hAnsi="Open Sans" w:cs="Times New Roman"/>
          <w:color w:val="444444"/>
          <w:sz w:val="18"/>
          <w:szCs w:val="18"/>
          <w:lang w:eastAsia="ru-RU"/>
        </w:rPr>
        <w:t>e</w:t>
      </w:r>
      <w:r w:rsidRPr="006B40B7">
        <w:rPr>
          <w:rFonts w:ascii="Open Sans" w:eastAsia="Times New Roman" w:hAnsi="Open Sans" w:cs="Times New Roman"/>
          <w:color w:val="444444"/>
          <w:sz w:val="18"/>
          <w:szCs w:val="18"/>
          <w:vertAlign w:val="superscript"/>
          <w:lang w:eastAsia="ru-RU"/>
        </w:rPr>
        <w:t>x</w:t>
      </w:r>
      <w:proofErr w:type="spellEnd"/>
      <w:r w:rsidRPr="006B40B7">
        <w:rPr>
          <w:rFonts w:ascii="Open Sans" w:eastAsia="Times New Roman" w:hAnsi="Open Sans" w:cs="Times New Roman"/>
          <w:color w:val="444444"/>
          <w:sz w:val="18"/>
          <w:szCs w:val="18"/>
          <w:lang w:eastAsia="ru-RU"/>
        </w:rPr>
        <w:br/>
      </w:r>
      <w:proofErr w:type="spellStart"/>
      <w:r w:rsidRPr="006B40B7">
        <w:rPr>
          <w:rFonts w:ascii="Courier New" w:eastAsia="Times New Roman" w:hAnsi="Courier New" w:cs="Courier New"/>
          <w:b/>
          <w:bCs/>
          <w:color w:val="444444"/>
          <w:sz w:val="18"/>
          <w:szCs w:val="18"/>
          <w:shd w:val="clear" w:color="auto" w:fill="CEE3F6"/>
          <w:lang w:eastAsia="ru-RU"/>
        </w:rPr>
        <w:t>log</w:t>
      </w:r>
      <w:proofErr w:type="spellEnd"/>
      <w:r w:rsidRPr="006B40B7">
        <w:rPr>
          <w:rFonts w:ascii="Courier New" w:eastAsia="Times New Roman" w:hAnsi="Courier New" w:cs="Courier New"/>
          <w:b/>
          <w:bCs/>
          <w:color w:val="444444"/>
          <w:sz w:val="18"/>
          <w:szCs w:val="18"/>
          <w:shd w:val="clear" w:color="auto" w:fill="CEE3F6"/>
          <w:lang w:eastAsia="ru-RU"/>
        </w:rPr>
        <w:t>(x)</w:t>
      </w:r>
      <w:r w:rsidRPr="006B40B7">
        <w:rPr>
          <w:rFonts w:ascii="Open Sans" w:eastAsia="Times New Roman" w:hAnsi="Open Sans" w:cs="Times New Roman"/>
          <w:color w:val="444444"/>
          <w:sz w:val="18"/>
          <w:szCs w:val="18"/>
          <w:lang w:eastAsia="ru-RU"/>
        </w:rPr>
        <w:t> натуральный логарифм числа x</w:t>
      </w:r>
      <w:r w:rsidRPr="006B40B7">
        <w:rPr>
          <w:rFonts w:ascii="Open Sans" w:eastAsia="Times New Roman" w:hAnsi="Open Sans" w:cs="Times New Roman"/>
          <w:color w:val="444444"/>
          <w:sz w:val="18"/>
          <w:szCs w:val="18"/>
          <w:lang w:eastAsia="ru-RU"/>
        </w:rPr>
        <w:br/>
      </w:r>
      <w:r w:rsidRPr="006B40B7">
        <w:rPr>
          <w:rFonts w:ascii="Courier New" w:eastAsia="Times New Roman" w:hAnsi="Courier New" w:cs="Courier New"/>
          <w:b/>
          <w:bCs/>
          <w:color w:val="444444"/>
          <w:sz w:val="18"/>
          <w:szCs w:val="18"/>
          <w:shd w:val="clear" w:color="auto" w:fill="CEE3F6"/>
          <w:lang w:eastAsia="ru-RU"/>
        </w:rPr>
        <w:t>log10(x)</w:t>
      </w:r>
      <w:r w:rsidRPr="006B40B7">
        <w:rPr>
          <w:rFonts w:ascii="Open Sans" w:eastAsia="Times New Roman" w:hAnsi="Open Sans" w:cs="Times New Roman"/>
          <w:color w:val="444444"/>
          <w:sz w:val="18"/>
          <w:szCs w:val="18"/>
          <w:lang w:eastAsia="ru-RU"/>
        </w:rPr>
        <w:t> десятичный логарифм числа x</w:t>
      </w:r>
    </w:p>
    <w:p w14:paraId="411845BF" w14:textId="77777777" w:rsidR="006B40B7" w:rsidRPr="006B40B7" w:rsidRDefault="006B40B7" w:rsidP="006B40B7">
      <w:pPr>
        <w:shd w:val="clear" w:color="auto" w:fill="FEFEFE"/>
        <w:spacing w:before="150" w:after="150" w:line="240" w:lineRule="auto"/>
        <w:ind w:left="375" w:right="375"/>
        <w:jc w:val="both"/>
        <w:rPr>
          <w:rFonts w:ascii="Open Sans" w:eastAsia="Times New Roman" w:hAnsi="Open Sans" w:cs="Times New Roman"/>
          <w:color w:val="444444"/>
          <w:sz w:val="18"/>
          <w:szCs w:val="18"/>
          <w:lang w:eastAsia="ru-RU"/>
        </w:rPr>
      </w:pPr>
      <w:r w:rsidRPr="006B40B7">
        <w:rPr>
          <w:rFonts w:ascii="Open Sans" w:eastAsia="Times New Roman" w:hAnsi="Open Sans" w:cs="Times New Roman"/>
          <w:color w:val="444444"/>
          <w:sz w:val="18"/>
          <w:szCs w:val="18"/>
          <w:lang w:eastAsia="ru-RU"/>
        </w:rPr>
        <w:t>Два важных момента.</w:t>
      </w:r>
    </w:p>
    <w:p w14:paraId="5B388A13" w14:textId="77777777" w:rsidR="006B40B7" w:rsidRPr="006B40B7" w:rsidRDefault="006B40B7" w:rsidP="006B40B7">
      <w:pPr>
        <w:numPr>
          <w:ilvl w:val="0"/>
          <w:numId w:val="39"/>
        </w:numPr>
        <w:shd w:val="clear" w:color="auto" w:fill="FEFEFE"/>
        <w:spacing w:before="100" w:beforeAutospacing="1" w:after="100" w:afterAutospacing="1" w:line="240" w:lineRule="auto"/>
        <w:rPr>
          <w:rFonts w:ascii="Open Sans" w:eastAsia="Times New Roman" w:hAnsi="Open Sans" w:cs="Times New Roman"/>
          <w:color w:val="444444"/>
          <w:sz w:val="18"/>
          <w:szCs w:val="18"/>
          <w:lang w:eastAsia="ru-RU"/>
        </w:rPr>
      </w:pPr>
      <w:r w:rsidRPr="006B40B7">
        <w:rPr>
          <w:rFonts w:ascii="Open Sans" w:eastAsia="Times New Roman" w:hAnsi="Open Sans" w:cs="Times New Roman"/>
          <w:color w:val="444444"/>
          <w:sz w:val="18"/>
          <w:szCs w:val="18"/>
          <w:lang w:eastAsia="ru-RU"/>
        </w:rPr>
        <w:t>Все функции возвращают значение типа </w:t>
      </w:r>
      <w:proofErr w:type="spellStart"/>
      <w:r w:rsidRPr="006B40B7">
        <w:rPr>
          <w:rFonts w:ascii="Courier New" w:eastAsia="Times New Roman" w:hAnsi="Courier New" w:cs="Courier New"/>
          <w:b/>
          <w:bCs/>
          <w:color w:val="444444"/>
          <w:sz w:val="18"/>
          <w:szCs w:val="18"/>
          <w:shd w:val="clear" w:color="auto" w:fill="CEE3F6"/>
          <w:lang w:eastAsia="ru-RU"/>
        </w:rPr>
        <w:t>double</w:t>
      </w:r>
      <w:proofErr w:type="spellEnd"/>
      <w:r w:rsidRPr="006B40B7">
        <w:rPr>
          <w:rFonts w:ascii="Open Sans" w:eastAsia="Times New Roman" w:hAnsi="Open Sans" w:cs="Times New Roman"/>
          <w:color w:val="444444"/>
          <w:sz w:val="18"/>
          <w:szCs w:val="18"/>
          <w:lang w:eastAsia="ru-RU"/>
        </w:rPr>
        <w:t>.</w:t>
      </w:r>
    </w:p>
    <w:p w14:paraId="2315E501" w14:textId="77777777" w:rsidR="006B40B7" w:rsidRPr="006B40B7" w:rsidRDefault="006B40B7" w:rsidP="006B40B7">
      <w:pPr>
        <w:numPr>
          <w:ilvl w:val="0"/>
          <w:numId w:val="39"/>
        </w:numPr>
        <w:shd w:val="clear" w:color="auto" w:fill="FEFEFE"/>
        <w:spacing w:before="100" w:beforeAutospacing="1" w:after="100" w:afterAutospacing="1" w:line="240" w:lineRule="auto"/>
        <w:rPr>
          <w:rFonts w:ascii="Open Sans" w:eastAsia="Times New Roman" w:hAnsi="Open Sans" w:cs="Times New Roman"/>
          <w:color w:val="444444"/>
          <w:sz w:val="18"/>
          <w:szCs w:val="18"/>
          <w:lang w:eastAsia="ru-RU"/>
        </w:rPr>
      </w:pPr>
      <w:r w:rsidRPr="006B40B7">
        <w:rPr>
          <w:rFonts w:ascii="Open Sans" w:eastAsia="Times New Roman" w:hAnsi="Open Sans" w:cs="Times New Roman"/>
          <w:color w:val="444444"/>
          <w:sz w:val="18"/>
          <w:szCs w:val="18"/>
          <w:lang w:eastAsia="ru-RU"/>
        </w:rPr>
        <w:t>Параметры функций – вещественные числа(</w:t>
      </w:r>
      <w:proofErr w:type="spellStart"/>
      <w:r w:rsidRPr="006B40B7">
        <w:rPr>
          <w:rFonts w:ascii="Courier New" w:eastAsia="Times New Roman" w:hAnsi="Courier New" w:cs="Courier New"/>
          <w:b/>
          <w:bCs/>
          <w:color w:val="444444"/>
          <w:sz w:val="18"/>
          <w:szCs w:val="18"/>
          <w:shd w:val="clear" w:color="auto" w:fill="CEE3F6"/>
          <w:lang w:eastAsia="ru-RU"/>
        </w:rPr>
        <w:t>double</w:t>
      </w:r>
      <w:proofErr w:type="spellEnd"/>
      <w:r w:rsidRPr="006B40B7">
        <w:rPr>
          <w:rFonts w:ascii="Open Sans" w:eastAsia="Times New Roman" w:hAnsi="Open Sans" w:cs="Times New Roman"/>
          <w:color w:val="444444"/>
          <w:sz w:val="18"/>
          <w:szCs w:val="18"/>
          <w:lang w:eastAsia="ru-RU"/>
        </w:rPr>
        <w:t>), но можно передавать и целые числа. При этом произойдёт </w:t>
      </w:r>
      <w:r w:rsidRPr="006B40B7">
        <w:rPr>
          <w:rFonts w:ascii="Open Sans" w:eastAsia="Times New Roman" w:hAnsi="Open Sans" w:cs="Times New Roman"/>
          <w:color w:val="CC4125"/>
          <w:sz w:val="18"/>
          <w:szCs w:val="18"/>
          <w:lang w:eastAsia="ru-RU"/>
        </w:rPr>
        <w:t>неявное преобразование типа</w:t>
      </w:r>
      <w:r w:rsidRPr="006B40B7">
        <w:rPr>
          <w:rFonts w:ascii="Open Sans" w:eastAsia="Times New Roman" w:hAnsi="Open Sans" w:cs="Times New Roman"/>
          <w:color w:val="444444"/>
          <w:sz w:val="18"/>
          <w:szCs w:val="18"/>
          <w:lang w:eastAsia="ru-RU"/>
        </w:rPr>
        <w:t>. Компилятор из целого числа, например 3, сделает вещественное 3.0.</w:t>
      </w:r>
    </w:p>
    <w:p w14:paraId="19FF12A2" w14:textId="77777777" w:rsidR="006B40B7" w:rsidRPr="006B40B7" w:rsidRDefault="006B40B7" w:rsidP="006B40B7">
      <w:pPr>
        <w:shd w:val="clear" w:color="auto" w:fill="FFFFFF"/>
        <w:spacing w:after="0" w:line="240" w:lineRule="auto"/>
        <w:outlineLvl w:val="1"/>
        <w:rPr>
          <w:rFonts w:ascii="Helvetica" w:eastAsia="Times New Roman" w:hAnsi="Helvetica" w:cs="Helvetica"/>
          <w:b/>
          <w:bCs/>
          <w:color w:val="000000"/>
          <w:sz w:val="18"/>
          <w:szCs w:val="18"/>
          <w:lang w:eastAsia="ru-RU"/>
        </w:rPr>
      </w:pPr>
      <w:proofErr w:type="spellStart"/>
      <w:r w:rsidRPr="006B40B7">
        <w:rPr>
          <w:rFonts w:ascii="Helvetica" w:eastAsia="Times New Roman" w:hAnsi="Helvetica" w:cs="Helvetica"/>
          <w:b/>
          <w:bCs/>
          <w:color w:val="000000"/>
          <w:sz w:val="18"/>
          <w:szCs w:val="18"/>
          <w:lang w:eastAsia="ru-RU"/>
        </w:rPr>
        <w:t>stdlib.h</w:t>
      </w:r>
      <w:proofErr w:type="spellEnd"/>
    </w:p>
    <w:p w14:paraId="697A9E53" w14:textId="77777777" w:rsidR="006B40B7" w:rsidRPr="006B40B7" w:rsidRDefault="006B40B7" w:rsidP="006B40B7">
      <w:pPr>
        <w:shd w:val="clear" w:color="auto" w:fill="FFFFFF"/>
        <w:spacing w:after="0" w:line="240" w:lineRule="auto"/>
        <w:rPr>
          <w:rFonts w:ascii="Helvetica" w:eastAsia="Times New Roman" w:hAnsi="Helvetica" w:cs="Helvetica"/>
          <w:color w:val="000000"/>
          <w:sz w:val="18"/>
          <w:szCs w:val="18"/>
          <w:lang w:eastAsia="ru-RU"/>
        </w:rPr>
      </w:pPr>
      <w:r w:rsidRPr="006B40B7">
        <w:rPr>
          <w:rFonts w:ascii="Helvetica" w:eastAsia="Times New Roman" w:hAnsi="Helvetica" w:cs="Helvetica"/>
          <w:b/>
          <w:bCs/>
          <w:color w:val="000000"/>
          <w:sz w:val="18"/>
          <w:szCs w:val="18"/>
          <w:lang w:eastAsia="ru-RU"/>
        </w:rPr>
        <w:t>stdlib.h</w:t>
      </w:r>
      <w:r w:rsidRPr="006B40B7">
        <w:rPr>
          <w:rFonts w:ascii="Helvetica" w:eastAsia="Times New Roman" w:hAnsi="Helvetica" w:cs="Helvetica"/>
          <w:color w:val="000000"/>
          <w:sz w:val="18"/>
          <w:szCs w:val="18"/>
          <w:lang w:eastAsia="ru-RU"/>
        </w:rPr>
        <w:t> — заголовок (заголовочный файл) </w:t>
      </w:r>
      <w:r w:rsidRPr="006B40B7">
        <w:rPr>
          <w:rFonts w:ascii="Helvetica" w:eastAsia="Times New Roman" w:hAnsi="Helvetica" w:cs="Helvetica"/>
          <w:b/>
          <w:bCs/>
          <w:color w:val="000000"/>
          <w:sz w:val="18"/>
          <w:szCs w:val="18"/>
          <w:lang w:eastAsia="ru-RU"/>
        </w:rPr>
        <w:t>стандартной библиотеки общего назначения</w:t>
      </w:r>
      <w:r w:rsidRPr="006B40B7">
        <w:rPr>
          <w:rFonts w:ascii="Helvetica" w:eastAsia="Times New Roman" w:hAnsi="Helvetica" w:cs="Helvetica"/>
          <w:color w:val="000000"/>
          <w:sz w:val="18"/>
          <w:szCs w:val="18"/>
          <w:lang w:eastAsia="ru-RU"/>
        </w:rPr>
        <w:t> языка </w:t>
      </w:r>
      <w:hyperlink r:id="rId19" w:history="1">
        <w:r w:rsidRPr="006B40B7">
          <w:rPr>
            <w:rFonts w:ascii="Helvetica" w:eastAsia="Times New Roman" w:hAnsi="Helvetica" w:cs="Helvetica"/>
            <w:color w:val="5F5DB7"/>
            <w:sz w:val="18"/>
            <w:szCs w:val="18"/>
            <w:u w:val="single"/>
            <w:lang w:eastAsia="ru-RU"/>
          </w:rPr>
          <w:t>Си</w:t>
        </w:r>
      </w:hyperlink>
      <w:r w:rsidRPr="006B40B7">
        <w:rPr>
          <w:rFonts w:ascii="Helvetica" w:eastAsia="Times New Roman" w:hAnsi="Helvetica" w:cs="Helvetica"/>
          <w:color w:val="000000"/>
          <w:sz w:val="18"/>
          <w:szCs w:val="18"/>
          <w:lang w:eastAsia="ru-RU"/>
        </w:rPr>
        <w:t>, который содержит в себе функции, занимающиеся выделением памяти, контроль процесса выполнения программы, преобразования типов и другие. Заголовок вполне совместим с </w:t>
      </w:r>
      <w:hyperlink r:id="rId20" w:history="1">
        <w:r w:rsidRPr="006B40B7">
          <w:rPr>
            <w:rFonts w:ascii="Helvetica" w:eastAsia="Times New Roman" w:hAnsi="Helvetica" w:cs="Helvetica"/>
            <w:color w:val="5F5DB7"/>
            <w:sz w:val="18"/>
            <w:szCs w:val="18"/>
            <w:u w:val="single"/>
            <w:lang w:eastAsia="ru-RU"/>
          </w:rPr>
          <w:t>C++</w:t>
        </w:r>
      </w:hyperlink>
      <w:r w:rsidRPr="006B40B7">
        <w:rPr>
          <w:rFonts w:ascii="Helvetica" w:eastAsia="Times New Roman" w:hAnsi="Helvetica" w:cs="Helvetica"/>
          <w:color w:val="000000"/>
          <w:sz w:val="18"/>
          <w:szCs w:val="18"/>
          <w:lang w:eastAsia="ru-RU"/>
        </w:rPr>
        <w:t> и в C++ известен как </w:t>
      </w:r>
      <w:r w:rsidRPr="006B40B7">
        <w:rPr>
          <w:rFonts w:ascii="Courier New" w:eastAsia="Times New Roman" w:hAnsi="Courier New" w:cs="Courier New"/>
          <w:color w:val="000000"/>
          <w:sz w:val="18"/>
          <w:szCs w:val="18"/>
          <w:lang w:eastAsia="ru-RU"/>
        </w:rPr>
        <w:t>cstdlib</w:t>
      </w:r>
      <w:r w:rsidRPr="006B40B7">
        <w:rPr>
          <w:rFonts w:ascii="Helvetica" w:eastAsia="Times New Roman" w:hAnsi="Helvetica" w:cs="Helvetica"/>
          <w:color w:val="000000"/>
          <w:sz w:val="18"/>
          <w:szCs w:val="18"/>
          <w:lang w:eastAsia="ru-RU"/>
        </w:rPr>
        <w:t>. Название «stdlib» расшифровывается как «standard library» (стандартная библиотека).</w:t>
      </w:r>
    </w:p>
    <w:p w14:paraId="2018CF50" w14:textId="77777777" w:rsidR="006B40B7" w:rsidRPr="006B40B7" w:rsidRDefault="006B40B7" w:rsidP="006B40B7">
      <w:pPr>
        <w:shd w:val="clear" w:color="auto" w:fill="FFFFFF"/>
        <w:spacing w:after="0" w:line="240" w:lineRule="auto"/>
        <w:rPr>
          <w:rFonts w:ascii="Helvetica" w:eastAsia="Times New Roman" w:hAnsi="Helvetica" w:cs="Helvetica"/>
          <w:color w:val="000000"/>
          <w:sz w:val="18"/>
          <w:szCs w:val="18"/>
          <w:lang w:eastAsia="ru-RU"/>
        </w:rPr>
      </w:pPr>
      <w:r w:rsidRPr="006B40B7">
        <w:rPr>
          <w:rFonts w:ascii="Helvetica" w:eastAsia="Times New Roman" w:hAnsi="Helvetica" w:cs="Helvetica"/>
          <w:color w:val="000000"/>
          <w:sz w:val="18"/>
          <w:szCs w:val="18"/>
          <w:lang w:eastAsia="ru-RU"/>
        </w:rPr>
        <w:t>Члены </w:t>
      </w:r>
      <w:r w:rsidRPr="006B40B7">
        <w:rPr>
          <w:rFonts w:ascii="Courier New" w:eastAsia="Times New Roman" w:hAnsi="Courier New" w:cs="Courier New"/>
          <w:color w:val="000000"/>
          <w:sz w:val="18"/>
          <w:szCs w:val="18"/>
          <w:lang w:eastAsia="ru-RU"/>
        </w:rPr>
        <w:t>stdlib.h</w:t>
      </w:r>
      <w:r w:rsidRPr="006B40B7">
        <w:rPr>
          <w:rFonts w:ascii="Helvetica" w:eastAsia="Times New Roman" w:hAnsi="Helvetica" w:cs="Helvetica"/>
          <w:color w:val="000000"/>
          <w:sz w:val="18"/>
          <w:szCs w:val="18"/>
          <w:lang w:eastAsia="ru-RU"/>
        </w:rPr>
        <w:t> можно разделить на следующие категории: преобразования типов, управление памятью, контроль процесса, сортировка и поиск, математика.</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3718"/>
        <w:gridCol w:w="6129"/>
      </w:tblGrid>
      <w:tr w:rsidR="006B40B7" w:rsidRPr="006B40B7" w14:paraId="191C1065" w14:textId="77777777" w:rsidTr="006B40B7">
        <w:trPr>
          <w:tblCellSpacing w:w="15" w:type="dxa"/>
        </w:trPr>
        <w:tc>
          <w:tcPr>
            <w:tcW w:w="0" w:type="auto"/>
            <w:shd w:val="clear" w:color="auto" w:fill="FFFFFF"/>
            <w:vAlign w:val="center"/>
            <w:hideMark/>
          </w:tcPr>
          <w:p w14:paraId="72D5FEE2" w14:textId="77777777" w:rsidR="006B40B7" w:rsidRPr="006B40B7" w:rsidRDefault="006B40B7" w:rsidP="006B40B7">
            <w:pPr>
              <w:spacing w:after="200" w:line="276" w:lineRule="auto"/>
              <w:jc w:val="center"/>
              <w:rPr>
                <w:rFonts w:ascii="Helvetica" w:eastAsia="Calibri" w:hAnsi="Helvetica" w:cs="Helvetica"/>
                <w:b/>
                <w:bCs/>
                <w:color w:val="000000"/>
                <w:sz w:val="18"/>
                <w:szCs w:val="18"/>
              </w:rPr>
            </w:pPr>
            <w:r w:rsidRPr="006B40B7">
              <w:rPr>
                <w:rFonts w:ascii="Helvetica" w:eastAsia="Calibri" w:hAnsi="Helvetica" w:cs="Helvetica"/>
                <w:b/>
                <w:bCs/>
                <w:color w:val="000000"/>
                <w:sz w:val="18"/>
                <w:szCs w:val="18"/>
              </w:rPr>
              <w:t>Имя</w:t>
            </w:r>
          </w:p>
        </w:tc>
        <w:tc>
          <w:tcPr>
            <w:tcW w:w="0" w:type="auto"/>
            <w:shd w:val="clear" w:color="auto" w:fill="FFFFFF"/>
            <w:vAlign w:val="center"/>
            <w:hideMark/>
          </w:tcPr>
          <w:p w14:paraId="16A0279B" w14:textId="77777777" w:rsidR="006B40B7" w:rsidRPr="006B40B7" w:rsidRDefault="006B40B7" w:rsidP="006B40B7">
            <w:pPr>
              <w:spacing w:after="200" w:line="276" w:lineRule="auto"/>
              <w:jc w:val="center"/>
              <w:rPr>
                <w:rFonts w:ascii="Helvetica" w:eastAsia="Calibri" w:hAnsi="Helvetica" w:cs="Helvetica"/>
                <w:b/>
                <w:bCs/>
                <w:color w:val="000000"/>
                <w:sz w:val="18"/>
                <w:szCs w:val="18"/>
              </w:rPr>
            </w:pPr>
            <w:r w:rsidRPr="006B40B7">
              <w:rPr>
                <w:rFonts w:ascii="Helvetica" w:eastAsia="Calibri" w:hAnsi="Helvetica" w:cs="Helvetica"/>
                <w:b/>
                <w:bCs/>
                <w:color w:val="000000"/>
                <w:sz w:val="18"/>
                <w:szCs w:val="18"/>
              </w:rPr>
              <w:t>Описание</w:t>
            </w:r>
          </w:p>
        </w:tc>
      </w:tr>
      <w:tr w:rsidR="006B40B7" w:rsidRPr="006B40B7" w14:paraId="775913EF" w14:textId="77777777" w:rsidTr="006B40B7">
        <w:trPr>
          <w:tblCellSpacing w:w="15" w:type="dxa"/>
        </w:trPr>
        <w:tc>
          <w:tcPr>
            <w:tcW w:w="0" w:type="auto"/>
            <w:gridSpan w:val="2"/>
            <w:shd w:val="clear" w:color="auto" w:fill="FFFFFF"/>
            <w:vAlign w:val="center"/>
            <w:hideMark/>
          </w:tcPr>
          <w:p w14:paraId="64ADB72D" w14:textId="77777777" w:rsidR="006B40B7" w:rsidRPr="006B40B7" w:rsidRDefault="006B40B7" w:rsidP="006B40B7">
            <w:pPr>
              <w:spacing w:after="200" w:line="276" w:lineRule="auto"/>
              <w:jc w:val="center"/>
              <w:rPr>
                <w:rFonts w:ascii="Helvetica" w:eastAsia="Calibri" w:hAnsi="Helvetica" w:cs="Helvetica"/>
                <w:b/>
                <w:bCs/>
                <w:color w:val="000000"/>
                <w:sz w:val="18"/>
                <w:szCs w:val="18"/>
              </w:rPr>
            </w:pPr>
            <w:r w:rsidRPr="006B40B7">
              <w:rPr>
                <w:rFonts w:ascii="Helvetica" w:eastAsia="Calibri" w:hAnsi="Helvetica" w:cs="Helvetica"/>
                <w:b/>
                <w:bCs/>
                <w:color w:val="000000"/>
                <w:sz w:val="18"/>
                <w:szCs w:val="18"/>
              </w:rPr>
              <w:t>Преобразование типов</w:t>
            </w:r>
          </w:p>
        </w:tc>
      </w:tr>
      <w:tr w:rsidR="006B40B7" w:rsidRPr="006B40B7" w14:paraId="73733D90" w14:textId="77777777" w:rsidTr="006B40B7">
        <w:trPr>
          <w:tblCellSpacing w:w="15" w:type="dxa"/>
        </w:trPr>
        <w:tc>
          <w:tcPr>
            <w:tcW w:w="0" w:type="auto"/>
            <w:shd w:val="clear" w:color="auto" w:fill="FFFFFF"/>
            <w:vAlign w:val="center"/>
            <w:hideMark/>
          </w:tcPr>
          <w:p w14:paraId="2F5EA8D1" w14:textId="77777777" w:rsidR="006B40B7" w:rsidRPr="006B40B7" w:rsidRDefault="0082439B" w:rsidP="006B40B7">
            <w:pPr>
              <w:spacing w:after="200" w:line="276" w:lineRule="auto"/>
              <w:rPr>
                <w:rFonts w:ascii="Helvetica" w:eastAsia="Calibri" w:hAnsi="Helvetica" w:cs="Helvetica"/>
                <w:color w:val="000000"/>
                <w:sz w:val="18"/>
                <w:szCs w:val="18"/>
              </w:rPr>
            </w:pPr>
            <w:hyperlink r:id="rId21" w:history="1">
              <w:proofErr w:type="spellStart"/>
              <w:r w:rsidR="006B40B7" w:rsidRPr="006B40B7">
                <w:rPr>
                  <w:rFonts w:ascii="Courier New" w:eastAsia="Calibri" w:hAnsi="Courier New" w:cs="Courier New"/>
                  <w:color w:val="5F5DB7"/>
                  <w:sz w:val="18"/>
                  <w:szCs w:val="18"/>
                  <w:u w:val="single"/>
                </w:rPr>
                <w:t>atof</w:t>
              </w:r>
              <w:proofErr w:type="spellEnd"/>
            </w:hyperlink>
          </w:p>
        </w:tc>
        <w:tc>
          <w:tcPr>
            <w:tcW w:w="0" w:type="auto"/>
            <w:shd w:val="clear" w:color="auto" w:fill="FFFFFF"/>
            <w:vAlign w:val="center"/>
            <w:hideMark/>
          </w:tcPr>
          <w:p w14:paraId="5D7F3077"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строка в число двойной точности (НЕ </w:t>
            </w:r>
            <w:proofErr w:type="spellStart"/>
            <w:r w:rsidRPr="006B40B7">
              <w:rPr>
                <w:rFonts w:ascii="Helvetica" w:eastAsia="Calibri" w:hAnsi="Helvetica" w:cs="Helvetica"/>
                <w:color w:val="000000"/>
                <w:sz w:val="18"/>
                <w:szCs w:val="18"/>
              </w:rPr>
              <w:t>float</w:t>
            </w:r>
            <w:proofErr w:type="spellEnd"/>
            <w:r w:rsidRPr="006B40B7">
              <w:rPr>
                <w:rFonts w:ascii="Helvetica" w:eastAsia="Calibri" w:hAnsi="Helvetica" w:cs="Helvetica"/>
                <w:color w:val="000000"/>
                <w:sz w:val="18"/>
                <w:szCs w:val="18"/>
              </w:rPr>
              <w:t>)</w:t>
            </w:r>
          </w:p>
        </w:tc>
      </w:tr>
      <w:tr w:rsidR="006B40B7" w:rsidRPr="006B40B7" w14:paraId="39DF4959" w14:textId="77777777" w:rsidTr="006B40B7">
        <w:trPr>
          <w:tblCellSpacing w:w="15" w:type="dxa"/>
        </w:trPr>
        <w:tc>
          <w:tcPr>
            <w:tcW w:w="0" w:type="auto"/>
            <w:shd w:val="clear" w:color="auto" w:fill="FFFFFF"/>
            <w:vAlign w:val="center"/>
            <w:hideMark/>
          </w:tcPr>
          <w:p w14:paraId="270DB294" w14:textId="77777777" w:rsidR="006B40B7" w:rsidRPr="006B40B7" w:rsidRDefault="0082439B" w:rsidP="006B40B7">
            <w:pPr>
              <w:spacing w:after="200" w:line="276" w:lineRule="auto"/>
              <w:rPr>
                <w:rFonts w:ascii="Helvetica" w:eastAsia="Calibri" w:hAnsi="Helvetica" w:cs="Helvetica"/>
                <w:color w:val="000000"/>
                <w:sz w:val="18"/>
                <w:szCs w:val="18"/>
              </w:rPr>
            </w:pPr>
            <w:hyperlink r:id="rId22" w:history="1">
              <w:proofErr w:type="spellStart"/>
              <w:r w:rsidR="006B40B7" w:rsidRPr="006B40B7">
                <w:rPr>
                  <w:rFonts w:ascii="Courier New" w:eastAsia="Calibri" w:hAnsi="Courier New" w:cs="Courier New"/>
                  <w:color w:val="5F5DB7"/>
                  <w:sz w:val="18"/>
                  <w:szCs w:val="18"/>
                  <w:u w:val="single"/>
                </w:rPr>
                <w:t>atoi</w:t>
              </w:r>
              <w:proofErr w:type="spellEnd"/>
            </w:hyperlink>
          </w:p>
        </w:tc>
        <w:tc>
          <w:tcPr>
            <w:tcW w:w="0" w:type="auto"/>
            <w:shd w:val="clear" w:color="auto" w:fill="FFFFFF"/>
            <w:vAlign w:val="center"/>
            <w:hideMark/>
          </w:tcPr>
          <w:p w14:paraId="53889595"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строка в целое число</w:t>
            </w:r>
          </w:p>
        </w:tc>
      </w:tr>
      <w:tr w:rsidR="006B40B7" w:rsidRPr="006B40B7" w14:paraId="2C48073D" w14:textId="77777777" w:rsidTr="006B40B7">
        <w:trPr>
          <w:tblCellSpacing w:w="15" w:type="dxa"/>
        </w:trPr>
        <w:tc>
          <w:tcPr>
            <w:tcW w:w="0" w:type="auto"/>
            <w:shd w:val="clear" w:color="auto" w:fill="FFFFFF"/>
            <w:vAlign w:val="center"/>
            <w:hideMark/>
          </w:tcPr>
          <w:p w14:paraId="460DBB77"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atol</w:t>
            </w:r>
            <w:proofErr w:type="spellEnd"/>
          </w:p>
        </w:tc>
        <w:tc>
          <w:tcPr>
            <w:tcW w:w="0" w:type="auto"/>
            <w:shd w:val="clear" w:color="auto" w:fill="FFFFFF"/>
            <w:vAlign w:val="center"/>
            <w:hideMark/>
          </w:tcPr>
          <w:p w14:paraId="17DD9FCC"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строка в длинное целое число</w:t>
            </w:r>
          </w:p>
        </w:tc>
      </w:tr>
      <w:tr w:rsidR="006B40B7" w:rsidRPr="006B40B7" w14:paraId="5A8EF2E1" w14:textId="77777777" w:rsidTr="006B40B7">
        <w:trPr>
          <w:tblCellSpacing w:w="15" w:type="dxa"/>
        </w:trPr>
        <w:tc>
          <w:tcPr>
            <w:tcW w:w="0" w:type="auto"/>
            <w:shd w:val="clear" w:color="auto" w:fill="FFFFFF"/>
            <w:vAlign w:val="center"/>
            <w:hideMark/>
          </w:tcPr>
          <w:p w14:paraId="624A767D" w14:textId="77777777" w:rsidR="006B40B7" w:rsidRPr="006B40B7" w:rsidRDefault="0082439B" w:rsidP="006B40B7">
            <w:pPr>
              <w:spacing w:after="200" w:line="276" w:lineRule="auto"/>
              <w:rPr>
                <w:rFonts w:ascii="Helvetica" w:eastAsia="Calibri" w:hAnsi="Helvetica" w:cs="Helvetica"/>
                <w:color w:val="000000"/>
                <w:sz w:val="18"/>
                <w:szCs w:val="18"/>
              </w:rPr>
            </w:pPr>
            <w:hyperlink r:id="rId23" w:history="1">
              <w:proofErr w:type="spellStart"/>
              <w:r w:rsidR="006B40B7" w:rsidRPr="006B40B7">
                <w:rPr>
                  <w:rFonts w:ascii="Courier New" w:eastAsia="Calibri" w:hAnsi="Courier New" w:cs="Courier New"/>
                  <w:color w:val="5F5DB7"/>
                  <w:sz w:val="18"/>
                  <w:szCs w:val="18"/>
                  <w:u w:val="single"/>
                </w:rPr>
                <w:t>strtod</w:t>
              </w:r>
              <w:proofErr w:type="spellEnd"/>
            </w:hyperlink>
          </w:p>
        </w:tc>
        <w:tc>
          <w:tcPr>
            <w:tcW w:w="0" w:type="auto"/>
            <w:shd w:val="clear" w:color="auto" w:fill="FFFFFF"/>
            <w:vAlign w:val="center"/>
            <w:hideMark/>
          </w:tcPr>
          <w:p w14:paraId="5DB0969D"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строка в число двойной точности (</w:t>
            </w:r>
            <w:proofErr w:type="spellStart"/>
            <w:r w:rsidRPr="006B40B7">
              <w:rPr>
                <w:rFonts w:ascii="Helvetica" w:eastAsia="Calibri" w:hAnsi="Helvetica" w:cs="Helvetica"/>
                <w:color w:val="000000"/>
                <w:sz w:val="18"/>
                <w:szCs w:val="18"/>
              </w:rPr>
              <w:t>double</w:t>
            </w:r>
            <w:proofErr w:type="spellEnd"/>
            <w:r w:rsidRPr="006B40B7">
              <w:rPr>
                <w:rFonts w:ascii="Helvetica" w:eastAsia="Calibri" w:hAnsi="Helvetica" w:cs="Helvetica"/>
                <w:color w:val="000000"/>
                <w:sz w:val="18"/>
                <w:szCs w:val="18"/>
              </w:rPr>
              <w:t>)</w:t>
            </w:r>
          </w:p>
        </w:tc>
      </w:tr>
      <w:tr w:rsidR="006B40B7" w:rsidRPr="006B40B7" w14:paraId="5C4E3C1D" w14:textId="77777777" w:rsidTr="006B40B7">
        <w:trPr>
          <w:tblCellSpacing w:w="15" w:type="dxa"/>
        </w:trPr>
        <w:tc>
          <w:tcPr>
            <w:tcW w:w="0" w:type="auto"/>
            <w:shd w:val="clear" w:color="auto" w:fill="FFFFFF"/>
            <w:vAlign w:val="center"/>
            <w:hideMark/>
          </w:tcPr>
          <w:p w14:paraId="39088685"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strtol</w:t>
            </w:r>
            <w:proofErr w:type="spellEnd"/>
          </w:p>
        </w:tc>
        <w:tc>
          <w:tcPr>
            <w:tcW w:w="0" w:type="auto"/>
            <w:shd w:val="clear" w:color="auto" w:fill="FFFFFF"/>
            <w:vAlign w:val="center"/>
            <w:hideMark/>
          </w:tcPr>
          <w:p w14:paraId="171D5B8F"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строка в длинное целое число</w:t>
            </w:r>
          </w:p>
        </w:tc>
      </w:tr>
      <w:tr w:rsidR="006B40B7" w:rsidRPr="006B40B7" w14:paraId="41E1355C" w14:textId="77777777" w:rsidTr="006B40B7">
        <w:trPr>
          <w:tblCellSpacing w:w="15" w:type="dxa"/>
        </w:trPr>
        <w:tc>
          <w:tcPr>
            <w:tcW w:w="0" w:type="auto"/>
            <w:shd w:val="clear" w:color="auto" w:fill="FFFFFF"/>
            <w:vAlign w:val="center"/>
            <w:hideMark/>
          </w:tcPr>
          <w:p w14:paraId="40650318"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strtoul</w:t>
            </w:r>
            <w:proofErr w:type="spellEnd"/>
          </w:p>
        </w:tc>
        <w:tc>
          <w:tcPr>
            <w:tcW w:w="0" w:type="auto"/>
            <w:shd w:val="clear" w:color="auto" w:fill="FFFFFF"/>
            <w:vAlign w:val="center"/>
            <w:hideMark/>
          </w:tcPr>
          <w:p w14:paraId="7E349265"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строка в беззнаковое длинное целое число (</w:t>
            </w:r>
            <w:proofErr w:type="spellStart"/>
            <w:r w:rsidRPr="006B40B7">
              <w:rPr>
                <w:rFonts w:ascii="Helvetica" w:eastAsia="Calibri" w:hAnsi="Helvetica" w:cs="Helvetica"/>
                <w:color w:val="000000"/>
                <w:sz w:val="18"/>
                <w:szCs w:val="18"/>
              </w:rPr>
              <w:t>unsigned</w:t>
            </w:r>
            <w:proofErr w:type="spellEnd"/>
            <w:r w:rsidRPr="006B40B7">
              <w:rPr>
                <w:rFonts w:ascii="Helvetica" w:eastAsia="Calibri" w:hAnsi="Helvetica" w:cs="Helvetica"/>
                <w:color w:val="000000"/>
                <w:sz w:val="18"/>
                <w:szCs w:val="18"/>
              </w:rPr>
              <w:t> </w:t>
            </w:r>
            <w:proofErr w:type="spellStart"/>
            <w:r w:rsidRPr="006B40B7">
              <w:rPr>
                <w:rFonts w:ascii="Helvetica" w:eastAsia="Calibri" w:hAnsi="Helvetica" w:cs="Helvetica"/>
                <w:color w:val="000000"/>
                <w:sz w:val="18"/>
                <w:szCs w:val="18"/>
              </w:rPr>
              <w:t>long</w:t>
            </w:r>
            <w:proofErr w:type="spellEnd"/>
            <w:r w:rsidRPr="006B40B7">
              <w:rPr>
                <w:rFonts w:ascii="Helvetica" w:eastAsia="Calibri" w:hAnsi="Helvetica" w:cs="Helvetica"/>
                <w:color w:val="000000"/>
                <w:sz w:val="18"/>
                <w:szCs w:val="18"/>
              </w:rPr>
              <w:t> </w:t>
            </w:r>
            <w:proofErr w:type="spellStart"/>
            <w:r w:rsidRPr="006B40B7">
              <w:rPr>
                <w:rFonts w:ascii="Helvetica" w:eastAsia="Calibri" w:hAnsi="Helvetica" w:cs="Helvetica"/>
                <w:color w:val="000000"/>
                <w:sz w:val="18"/>
                <w:szCs w:val="18"/>
              </w:rPr>
              <w:t>int</w:t>
            </w:r>
            <w:proofErr w:type="spellEnd"/>
            <w:r w:rsidRPr="006B40B7">
              <w:rPr>
                <w:rFonts w:ascii="Helvetica" w:eastAsia="Calibri" w:hAnsi="Helvetica" w:cs="Helvetica"/>
                <w:color w:val="000000"/>
                <w:sz w:val="18"/>
                <w:szCs w:val="18"/>
              </w:rPr>
              <w:t>)</w:t>
            </w:r>
          </w:p>
        </w:tc>
      </w:tr>
      <w:tr w:rsidR="006B40B7" w:rsidRPr="006B40B7" w14:paraId="72B59B51" w14:textId="77777777" w:rsidTr="006B40B7">
        <w:trPr>
          <w:tblCellSpacing w:w="15" w:type="dxa"/>
        </w:trPr>
        <w:tc>
          <w:tcPr>
            <w:tcW w:w="0" w:type="auto"/>
            <w:gridSpan w:val="2"/>
            <w:shd w:val="clear" w:color="auto" w:fill="FFFFFF"/>
            <w:vAlign w:val="center"/>
            <w:hideMark/>
          </w:tcPr>
          <w:p w14:paraId="77C8F03F" w14:textId="77777777" w:rsidR="006B40B7" w:rsidRPr="006B40B7" w:rsidRDefault="006B40B7" w:rsidP="006B40B7">
            <w:pPr>
              <w:spacing w:after="200" w:line="276" w:lineRule="auto"/>
              <w:jc w:val="center"/>
              <w:rPr>
                <w:rFonts w:ascii="Helvetica" w:eastAsia="Calibri" w:hAnsi="Helvetica" w:cs="Helvetica"/>
                <w:b/>
                <w:bCs/>
                <w:color w:val="000000"/>
                <w:sz w:val="18"/>
                <w:szCs w:val="18"/>
              </w:rPr>
            </w:pPr>
            <w:r w:rsidRPr="006B40B7">
              <w:rPr>
                <w:rFonts w:ascii="Helvetica" w:eastAsia="Calibri" w:hAnsi="Helvetica" w:cs="Helvetica"/>
                <w:b/>
                <w:bCs/>
                <w:color w:val="000000"/>
                <w:sz w:val="18"/>
                <w:szCs w:val="18"/>
              </w:rPr>
              <w:t>Генерация псевдослучайных последовательностей</w:t>
            </w:r>
          </w:p>
        </w:tc>
      </w:tr>
      <w:tr w:rsidR="006B40B7" w:rsidRPr="006B40B7" w14:paraId="3223ED17" w14:textId="77777777" w:rsidTr="006B40B7">
        <w:trPr>
          <w:trHeight w:val="280"/>
          <w:tblCellSpacing w:w="15" w:type="dxa"/>
        </w:trPr>
        <w:tc>
          <w:tcPr>
            <w:tcW w:w="0" w:type="auto"/>
            <w:shd w:val="clear" w:color="auto" w:fill="FFFFFF"/>
            <w:vAlign w:val="center"/>
            <w:hideMark/>
          </w:tcPr>
          <w:p w14:paraId="3C146B23"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rand</w:t>
            </w:r>
            <w:proofErr w:type="spellEnd"/>
          </w:p>
        </w:tc>
        <w:tc>
          <w:tcPr>
            <w:tcW w:w="0" w:type="auto"/>
            <w:shd w:val="clear" w:color="auto" w:fill="FFFFFF"/>
            <w:vAlign w:val="center"/>
            <w:hideMark/>
          </w:tcPr>
          <w:p w14:paraId="765EE92A"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генерирует псевдослучайное значение</w:t>
            </w:r>
          </w:p>
        </w:tc>
      </w:tr>
      <w:tr w:rsidR="006B40B7" w:rsidRPr="006B40B7" w14:paraId="6621D88F" w14:textId="77777777" w:rsidTr="006B40B7">
        <w:trPr>
          <w:trHeight w:val="486"/>
          <w:tblCellSpacing w:w="15" w:type="dxa"/>
        </w:trPr>
        <w:tc>
          <w:tcPr>
            <w:tcW w:w="0" w:type="auto"/>
            <w:shd w:val="clear" w:color="auto" w:fill="FFFFFF"/>
            <w:vAlign w:val="center"/>
            <w:hideMark/>
          </w:tcPr>
          <w:p w14:paraId="274B5683"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srand</w:t>
            </w:r>
            <w:proofErr w:type="spellEnd"/>
          </w:p>
        </w:tc>
        <w:tc>
          <w:tcPr>
            <w:tcW w:w="0" w:type="auto"/>
            <w:shd w:val="clear" w:color="auto" w:fill="FFFFFF"/>
            <w:vAlign w:val="center"/>
            <w:hideMark/>
          </w:tcPr>
          <w:p w14:paraId="10429A30"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устанавливает начальное значение генератора псевдослучайных чисел</w:t>
            </w:r>
          </w:p>
        </w:tc>
      </w:tr>
      <w:tr w:rsidR="006B40B7" w:rsidRPr="006B40B7" w14:paraId="66B42631" w14:textId="77777777" w:rsidTr="006B40B7">
        <w:trPr>
          <w:tblCellSpacing w:w="15" w:type="dxa"/>
        </w:trPr>
        <w:tc>
          <w:tcPr>
            <w:tcW w:w="0" w:type="auto"/>
            <w:gridSpan w:val="2"/>
            <w:shd w:val="clear" w:color="auto" w:fill="FFFFFF"/>
            <w:vAlign w:val="center"/>
            <w:hideMark/>
          </w:tcPr>
          <w:p w14:paraId="3B7DDDD6" w14:textId="77777777" w:rsidR="006B40B7" w:rsidRPr="006B40B7" w:rsidRDefault="006B40B7" w:rsidP="006B40B7">
            <w:pPr>
              <w:spacing w:after="200" w:line="276" w:lineRule="auto"/>
              <w:jc w:val="center"/>
              <w:rPr>
                <w:rFonts w:ascii="Helvetica" w:eastAsia="Calibri" w:hAnsi="Helvetica" w:cs="Helvetica"/>
                <w:b/>
                <w:bCs/>
                <w:color w:val="000000"/>
                <w:sz w:val="18"/>
                <w:szCs w:val="18"/>
              </w:rPr>
            </w:pPr>
            <w:r w:rsidRPr="006B40B7">
              <w:rPr>
                <w:rFonts w:ascii="Helvetica" w:eastAsia="Calibri" w:hAnsi="Helvetica" w:cs="Helvetica"/>
                <w:b/>
                <w:bCs/>
                <w:color w:val="000000"/>
                <w:sz w:val="18"/>
                <w:szCs w:val="18"/>
              </w:rPr>
              <w:t>Выделение и освобождение памяти</w:t>
            </w:r>
          </w:p>
        </w:tc>
      </w:tr>
      <w:tr w:rsidR="006B40B7" w:rsidRPr="006B40B7" w14:paraId="7A598393" w14:textId="77777777" w:rsidTr="006B40B7">
        <w:trPr>
          <w:trHeight w:val="802"/>
          <w:tblCellSpacing w:w="15" w:type="dxa"/>
        </w:trPr>
        <w:tc>
          <w:tcPr>
            <w:tcW w:w="0" w:type="auto"/>
            <w:shd w:val="clear" w:color="auto" w:fill="FFFFFF"/>
            <w:vAlign w:val="center"/>
            <w:hideMark/>
          </w:tcPr>
          <w:p w14:paraId="282A22A2" w14:textId="77777777" w:rsidR="006B40B7" w:rsidRPr="006B40B7" w:rsidRDefault="0082439B" w:rsidP="006B40B7">
            <w:pPr>
              <w:spacing w:after="200" w:line="276" w:lineRule="auto"/>
              <w:rPr>
                <w:rFonts w:ascii="Helvetica" w:eastAsia="Calibri" w:hAnsi="Helvetica" w:cs="Helvetica"/>
                <w:color w:val="000000"/>
                <w:sz w:val="18"/>
                <w:szCs w:val="18"/>
              </w:rPr>
            </w:pPr>
            <w:hyperlink r:id="rId24" w:history="1">
              <w:proofErr w:type="spellStart"/>
              <w:r w:rsidR="006B40B7" w:rsidRPr="006B40B7">
                <w:rPr>
                  <w:rFonts w:ascii="Courier New" w:eastAsia="Calibri" w:hAnsi="Courier New" w:cs="Courier New"/>
                  <w:color w:val="5F5DB7"/>
                  <w:sz w:val="18"/>
                  <w:szCs w:val="18"/>
                  <w:u w:val="single"/>
                </w:rPr>
                <w:t>malloc</w:t>
              </w:r>
              <w:proofErr w:type="spellEnd"/>
            </w:hyperlink>
            <w:r w:rsidR="006B40B7" w:rsidRPr="006B40B7">
              <w:rPr>
                <w:rFonts w:ascii="Helvetica" w:eastAsia="Calibri" w:hAnsi="Helvetica" w:cs="Helvetica"/>
                <w:color w:val="000000"/>
                <w:sz w:val="18"/>
                <w:szCs w:val="18"/>
              </w:rPr>
              <w:br/>
            </w:r>
            <w:hyperlink r:id="rId25" w:history="1">
              <w:proofErr w:type="spellStart"/>
              <w:r w:rsidR="006B40B7" w:rsidRPr="006B40B7">
                <w:rPr>
                  <w:rFonts w:ascii="Courier New" w:eastAsia="Calibri" w:hAnsi="Courier New" w:cs="Courier New"/>
                  <w:color w:val="5F5DB7"/>
                  <w:sz w:val="18"/>
                  <w:szCs w:val="18"/>
                  <w:u w:val="single"/>
                </w:rPr>
                <w:t>calloc</w:t>
              </w:r>
              <w:proofErr w:type="spellEnd"/>
            </w:hyperlink>
            <w:r w:rsidR="006B40B7" w:rsidRPr="006B40B7">
              <w:rPr>
                <w:rFonts w:ascii="Helvetica" w:eastAsia="Calibri" w:hAnsi="Helvetica" w:cs="Helvetica"/>
                <w:color w:val="000000"/>
                <w:sz w:val="18"/>
                <w:szCs w:val="18"/>
              </w:rPr>
              <w:br/>
            </w:r>
            <w:proofErr w:type="spellStart"/>
            <w:r w:rsidR="006B40B7" w:rsidRPr="006B40B7">
              <w:rPr>
                <w:rFonts w:ascii="Courier New" w:eastAsia="Calibri" w:hAnsi="Courier New" w:cs="Courier New"/>
                <w:color w:val="000000"/>
                <w:sz w:val="18"/>
                <w:szCs w:val="18"/>
              </w:rPr>
              <w:t>realloc</w:t>
            </w:r>
            <w:proofErr w:type="spellEnd"/>
          </w:p>
        </w:tc>
        <w:tc>
          <w:tcPr>
            <w:tcW w:w="0" w:type="auto"/>
            <w:shd w:val="clear" w:color="auto" w:fill="FFFFFF"/>
            <w:vAlign w:val="center"/>
            <w:hideMark/>
          </w:tcPr>
          <w:p w14:paraId="737F6BDA"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выделяет память из кучи</w:t>
            </w:r>
          </w:p>
        </w:tc>
      </w:tr>
      <w:tr w:rsidR="006B40B7" w:rsidRPr="006B40B7" w14:paraId="5C00FD03" w14:textId="77777777" w:rsidTr="006B40B7">
        <w:trPr>
          <w:tblCellSpacing w:w="15" w:type="dxa"/>
        </w:trPr>
        <w:tc>
          <w:tcPr>
            <w:tcW w:w="0" w:type="auto"/>
            <w:shd w:val="clear" w:color="auto" w:fill="FFFFFF"/>
            <w:vAlign w:val="center"/>
            <w:hideMark/>
          </w:tcPr>
          <w:p w14:paraId="5719A87E"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free</w:t>
            </w:r>
            <w:proofErr w:type="spellEnd"/>
          </w:p>
        </w:tc>
        <w:tc>
          <w:tcPr>
            <w:tcW w:w="0" w:type="auto"/>
            <w:shd w:val="clear" w:color="auto" w:fill="FFFFFF"/>
            <w:vAlign w:val="center"/>
            <w:hideMark/>
          </w:tcPr>
          <w:p w14:paraId="0E61E0FD"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освобождает память обратно в кучу</w:t>
            </w:r>
          </w:p>
        </w:tc>
      </w:tr>
      <w:tr w:rsidR="006B40B7" w:rsidRPr="006B40B7" w14:paraId="222A8527" w14:textId="77777777" w:rsidTr="006B40B7">
        <w:trPr>
          <w:tblCellSpacing w:w="15" w:type="dxa"/>
        </w:trPr>
        <w:tc>
          <w:tcPr>
            <w:tcW w:w="0" w:type="auto"/>
            <w:gridSpan w:val="2"/>
            <w:shd w:val="clear" w:color="auto" w:fill="FFFFFF"/>
            <w:vAlign w:val="center"/>
            <w:hideMark/>
          </w:tcPr>
          <w:p w14:paraId="2CF73149" w14:textId="77777777" w:rsidR="006B40B7" w:rsidRPr="006B40B7" w:rsidRDefault="006B40B7" w:rsidP="006B40B7">
            <w:pPr>
              <w:spacing w:after="200" w:line="276" w:lineRule="auto"/>
              <w:jc w:val="center"/>
              <w:rPr>
                <w:rFonts w:ascii="Helvetica" w:eastAsia="Calibri" w:hAnsi="Helvetica" w:cs="Helvetica"/>
                <w:b/>
                <w:bCs/>
                <w:color w:val="000000"/>
                <w:sz w:val="18"/>
                <w:szCs w:val="18"/>
              </w:rPr>
            </w:pPr>
            <w:r w:rsidRPr="006B40B7">
              <w:rPr>
                <w:rFonts w:ascii="Helvetica" w:eastAsia="Calibri" w:hAnsi="Helvetica" w:cs="Helvetica"/>
                <w:b/>
                <w:bCs/>
                <w:color w:val="000000"/>
                <w:sz w:val="18"/>
                <w:szCs w:val="18"/>
              </w:rPr>
              <w:t>Контроль процесса выполнения программы</w:t>
            </w:r>
          </w:p>
        </w:tc>
      </w:tr>
      <w:tr w:rsidR="006B40B7" w:rsidRPr="006B40B7" w14:paraId="36A5EF20" w14:textId="77777777" w:rsidTr="006B40B7">
        <w:trPr>
          <w:tblCellSpacing w:w="15" w:type="dxa"/>
        </w:trPr>
        <w:tc>
          <w:tcPr>
            <w:tcW w:w="0" w:type="auto"/>
            <w:shd w:val="clear" w:color="auto" w:fill="FFFFFF"/>
            <w:vAlign w:val="center"/>
            <w:hideMark/>
          </w:tcPr>
          <w:p w14:paraId="5442F585"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abort</w:t>
            </w:r>
            <w:proofErr w:type="spellEnd"/>
          </w:p>
        </w:tc>
        <w:tc>
          <w:tcPr>
            <w:tcW w:w="0" w:type="auto"/>
            <w:shd w:val="clear" w:color="auto" w:fill="FFFFFF"/>
            <w:vAlign w:val="center"/>
            <w:hideMark/>
          </w:tcPr>
          <w:p w14:paraId="27D1CCAE"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некорректное завершение выполнения</w:t>
            </w:r>
          </w:p>
        </w:tc>
      </w:tr>
      <w:tr w:rsidR="006B40B7" w:rsidRPr="006B40B7" w14:paraId="3B102AB3" w14:textId="77777777" w:rsidTr="006B40B7">
        <w:trPr>
          <w:tblCellSpacing w:w="15" w:type="dxa"/>
        </w:trPr>
        <w:tc>
          <w:tcPr>
            <w:tcW w:w="0" w:type="auto"/>
            <w:shd w:val="clear" w:color="auto" w:fill="FFFFFF"/>
            <w:vAlign w:val="center"/>
            <w:hideMark/>
          </w:tcPr>
          <w:p w14:paraId="16D37625"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atexit</w:t>
            </w:r>
            <w:proofErr w:type="spellEnd"/>
          </w:p>
        </w:tc>
        <w:tc>
          <w:tcPr>
            <w:tcW w:w="0" w:type="auto"/>
            <w:shd w:val="clear" w:color="auto" w:fill="FFFFFF"/>
            <w:vAlign w:val="center"/>
            <w:hideMark/>
          </w:tcPr>
          <w:p w14:paraId="496822E9"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регистрирует </w:t>
            </w:r>
            <w:hyperlink r:id="rId26" w:history="1">
              <w:r w:rsidRPr="006B40B7">
                <w:rPr>
                  <w:rFonts w:ascii="Helvetica" w:eastAsia="Calibri" w:hAnsi="Helvetica" w:cs="Helvetica"/>
                  <w:color w:val="5F5DB7"/>
                  <w:sz w:val="18"/>
                  <w:szCs w:val="18"/>
                  <w:u w:val="single"/>
                </w:rPr>
                <w:t>обратный вызов</w:t>
              </w:r>
            </w:hyperlink>
            <w:r w:rsidRPr="006B40B7">
              <w:rPr>
                <w:rFonts w:ascii="Helvetica" w:eastAsia="Calibri" w:hAnsi="Helvetica" w:cs="Helvetica"/>
                <w:color w:val="000000"/>
                <w:sz w:val="18"/>
                <w:szCs w:val="18"/>
              </w:rPr>
              <w:t> функции для выхода из программы</w:t>
            </w:r>
          </w:p>
        </w:tc>
      </w:tr>
      <w:tr w:rsidR="006B40B7" w:rsidRPr="006B40B7" w14:paraId="1F19C513" w14:textId="77777777" w:rsidTr="006B40B7">
        <w:trPr>
          <w:tblCellSpacing w:w="15" w:type="dxa"/>
        </w:trPr>
        <w:tc>
          <w:tcPr>
            <w:tcW w:w="0" w:type="auto"/>
            <w:shd w:val="clear" w:color="auto" w:fill="FFFFFF"/>
            <w:vAlign w:val="center"/>
            <w:hideMark/>
          </w:tcPr>
          <w:p w14:paraId="7642D7A3"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exit</w:t>
            </w:r>
            <w:proofErr w:type="spellEnd"/>
          </w:p>
        </w:tc>
        <w:tc>
          <w:tcPr>
            <w:tcW w:w="0" w:type="auto"/>
            <w:shd w:val="clear" w:color="auto" w:fill="FFFFFF"/>
            <w:vAlign w:val="center"/>
            <w:hideMark/>
          </w:tcPr>
          <w:p w14:paraId="7D577468"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завершает выполнение программы</w:t>
            </w:r>
          </w:p>
        </w:tc>
      </w:tr>
      <w:tr w:rsidR="006B40B7" w:rsidRPr="006B40B7" w14:paraId="7C13856B" w14:textId="77777777" w:rsidTr="006B40B7">
        <w:trPr>
          <w:tblCellSpacing w:w="15" w:type="dxa"/>
        </w:trPr>
        <w:tc>
          <w:tcPr>
            <w:tcW w:w="0" w:type="auto"/>
            <w:shd w:val="clear" w:color="auto" w:fill="FFFFFF"/>
            <w:vAlign w:val="center"/>
            <w:hideMark/>
          </w:tcPr>
          <w:p w14:paraId="3AAA3727"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getenv</w:t>
            </w:r>
            <w:proofErr w:type="spellEnd"/>
          </w:p>
        </w:tc>
        <w:tc>
          <w:tcPr>
            <w:tcW w:w="0" w:type="auto"/>
            <w:shd w:val="clear" w:color="auto" w:fill="FFFFFF"/>
            <w:vAlign w:val="center"/>
            <w:hideMark/>
          </w:tcPr>
          <w:p w14:paraId="2F12B76C"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извлекает переменные окружения</w:t>
            </w:r>
          </w:p>
        </w:tc>
      </w:tr>
      <w:tr w:rsidR="006B40B7" w:rsidRPr="006B40B7" w14:paraId="7CC44B9E" w14:textId="77777777" w:rsidTr="006B40B7">
        <w:trPr>
          <w:tblCellSpacing w:w="15" w:type="dxa"/>
        </w:trPr>
        <w:tc>
          <w:tcPr>
            <w:tcW w:w="0" w:type="auto"/>
            <w:shd w:val="clear" w:color="auto" w:fill="FFFFFF"/>
            <w:vAlign w:val="center"/>
            <w:hideMark/>
          </w:tcPr>
          <w:p w14:paraId="13F25C40"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system</w:t>
            </w:r>
            <w:proofErr w:type="spellEnd"/>
          </w:p>
        </w:tc>
        <w:tc>
          <w:tcPr>
            <w:tcW w:w="0" w:type="auto"/>
            <w:shd w:val="clear" w:color="auto" w:fill="FFFFFF"/>
            <w:vAlign w:val="center"/>
            <w:hideMark/>
          </w:tcPr>
          <w:p w14:paraId="53C9B8D3"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выполняет внешнюю команду</w:t>
            </w:r>
          </w:p>
        </w:tc>
      </w:tr>
      <w:tr w:rsidR="006B40B7" w:rsidRPr="006B40B7" w14:paraId="3F85E2FC" w14:textId="77777777" w:rsidTr="006B40B7">
        <w:trPr>
          <w:tblCellSpacing w:w="15" w:type="dxa"/>
        </w:trPr>
        <w:tc>
          <w:tcPr>
            <w:tcW w:w="0" w:type="auto"/>
            <w:gridSpan w:val="2"/>
            <w:shd w:val="clear" w:color="auto" w:fill="FFFFFF"/>
            <w:vAlign w:val="center"/>
            <w:hideMark/>
          </w:tcPr>
          <w:p w14:paraId="1195EBDB" w14:textId="77777777" w:rsidR="006B40B7" w:rsidRPr="006B40B7" w:rsidRDefault="006B40B7" w:rsidP="006B40B7">
            <w:pPr>
              <w:spacing w:after="200" w:line="276" w:lineRule="auto"/>
              <w:jc w:val="center"/>
              <w:rPr>
                <w:rFonts w:ascii="Helvetica" w:eastAsia="Calibri" w:hAnsi="Helvetica" w:cs="Helvetica"/>
                <w:b/>
                <w:bCs/>
                <w:color w:val="000000"/>
                <w:sz w:val="18"/>
                <w:szCs w:val="18"/>
              </w:rPr>
            </w:pPr>
            <w:r w:rsidRPr="006B40B7">
              <w:rPr>
                <w:rFonts w:ascii="Helvetica" w:eastAsia="Calibri" w:hAnsi="Helvetica" w:cs="Helvetica"/>
                <w:b/>
                <w:bCs/>
                <w:color w:val="000000"/>
                <w:sz w:val="18"/>
                <w:szCs w:val="18"/>
              </w:rPr>
              <w:t>Сортировка и поиск</w:t>
            </w:r>
          </w:p>
        </w:tc>
      </w:tr>
      <w:tr w:rsidR="006B40B7" w:rsidRPr="006B40B7" w14:paraId="5F3054F0" w14:textId="77777777" w:rsidTr="006B40B7">
        <w:trPr>
          <w:tblCellSpacing w:w="15" w:type="dxa"/>
        </w:trPr>
        <w:tc>
          <w:tcPr>
            <w:tcW w:w="0" w:type="auto"/>
            <w:shd w:val="clear" w:color="auto" w:fill="FFFFFF"/>
            <w:vAlign w:val="center"/>
            <w:hideMark/>
          </w:tcPr>
          <w:p w14:paraId="0E61C0C1"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bsearch</w:t>
            </w:r>
            <w:proofErr w:type="spellEnd"/>
          </w:p>
        </w:tc>
        <w:tc>
          <w:tcPr>
            <w:tcW w:w="0" w:type="auto"/>
            <w:shd w:val="clear" w:color="auto" w:fill="FFFFFF"/>
            <w:vAlign w:val="center"/>
            <w:hideMark/>
          </w:tcPr>
          <w:p w14:paraId="572C7278" w14:textId="77777777" w:rsidR="006B40B7" w:rsidRPr="006B40B7" w:rsidRDefault="0082439B" w:rsidP="006B40B7">
            <w:pPr>
              <w:spacing w:after="200" w:line="276" w:lineRule="auto"/>
              <w:rPr>
                <w:rFonts w:ascii="Helvetica" w:eastAsia="Calibri" w:hAnsi="Helvetica" w:cs="Helvetica"/>
                <w:color w:val="000000"/>
                <w:sz w:val="18"/>
                <w:szCs w:val="18"/>
              </w:rPr>
            </w:pPr>
            <w:hyperlink r:id="rId27" w:history="1">
              <w:r w:rsidR="006B40B7" w:rsidRPr="006B40B7">
                <w:rPr>
                  <w:rFonts w:ascii="Helvetica" w:eastAsia="Calibri" w:hAnsi="Helvetica" w:cs="Helvetica"/>
                  <w:color w:val="5F5DB7"/>
                  <w:sz w:val="18"/>
                  <w:szCs w:val="18"/>
                  <w:u w:val="single"/>
                </w:rPr>
                <w:t>двоичный поиск</w:t>
              </w:r>
            </w:hyperlink>
            <w:r w:rsidR="006B40B7" w:rsidRPr="006B40B7">
              <w:rPr>
                <w:rFonts w:ascii="Helvetica" w:eastAsia="Calibri" w:hAnsi="Helvetica" w:cs="Helvetica"/>
                <w:color w:val="000000"/>
                <w:sz w:val="18"/>
                <w:szCs w:val="18"/>
              </w:rPr>
              <w:t> в массиве</w:t>
            </w:r>
          </w:p>
        </w:tc>
      </w:tr>
      <w:tr w:rsidR="006B40B7" w:rsidRPr="006B40B7" w14:paraId="12B81AF7" w14:textId="77777777" w:rsidTr="006B40B7">
        <w:trPr>
          <w:tblCellSpacing w:w="15" w:type="dxa"/>
        </w:trPr>
        <w:tc>
          <w:tcPr>
            <w:tcW w:w="0" w:type="auto"/>
            <w:shd w:val="clear" w:color="auto" w:fill="FFFFFF"/>
            <w:vAlign w:val="center"/>
            <w:hideMark/>
          </w:tcPr>
          <w:p w14:paraId="5C3751E1"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qsort</w:t>
            </w:r>
            <w:proofErr w:type="spellEnd"/>
          </w:p>
        </w:tc>
        <w:tc>
          <w:tcPr>
            <w:tcW w:w="0" w:type="auto"/>
            <w:shd w:val="clear" w:color="auto" w:fill="FFFFFF"/>
            <w:vAlign w:val="center"/>
            <w:hideMark/>
          </w:tcPr>
          <w:p w14:paraId="514D04A5"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сортировка массива</w:t>
            </w:r>
          </w:p>
        </w:tc>
      </w:tr>
      <w:tr w:rsidR="006B40B7" w:rsidRPr="006B40B7" w14:paraId="62B334EA" w14:textId="77777777" w:rsidTr="006B40B7">
        <w:trPr>
          <w:tblCellSpacing w:w="15" w:type="dxa"/>
        </w:trPr>
        <w:tc>
          <w:tcPr>
            <w:tcW w:w="0" w:type="auto"/>
            <w:gridSpan w:val="2"/>
            <w:shd w:val="clear" w:color="auto" w:fill="FFFFFF"/>
            <w:vAlign w:val="center"/>
            <w:hideMark/>
          </w:tcPr>
          <w:p w14:paraId="3BEF3439" w14:textId="77777777" w:rsidR="006B40B7" w:rsidRPr="006B40B7" w:rsidRDefault="006B40B7" w:rsidP="006B40B7">
            <w:pPr>
              <w:spacing w:after="200" w:line="276" w:lineRule="auto"/>
              <w:jc w:val="center"/>
              <w:rPr>
                <w:rFonts w:ascii="Helvetica" w:eastAsia="Calibri" w:hAnsi="Helvetica" w:cs="Helvetica"/>
                <w:b/>
                <w:bCs/>
                <w:color w:val="000000"/>
                <w:sz w:val="18"/>
                <w:szCs w:val="18"/>
              </w:rPr>
            </w:pPr>
            <w:r w:rsidRPr="006B40B7">
              <w:rPr>
                <w:rFonts w:ascii="Helvetica" w:eastAsia="Calibri" w:hAnsi="Helvetica" w:cs="Helvetica"/>
                <w:b/>
                <w:bCs/>
                <w:color w:val="000000"/>
                <w:sz w:val="18"/>
                <w:szCs w:val="18"/>
              </w:rPr>
              <w:t>Математика</w:t>
            </w:r>
          </w:p>
        </w:tc>
      </w:tr>
      <w:tr w:rsidR="006B40B7" w:rsidRPr="006B40B7" w14:paraId="4FA4F136" w14:textId="77777777" w:rsidTr="006B40B7">
        <w:trPr>
          <w:tblCellSpacing w:w="15" w:type="dxa"/>
        </w:trPr>
        <w:tc>
          <w:tcPr>
            <w:tcW w:w="0" w:type="auto"/>
            <w:shd w:val="clear" w:color="auto" w:fill="FFFFFF"/>
            <w:vAlign w:val="center"/>
            <w:hideMark/>
          </w:tcPr>
          <w:p w14:paraId="1001D66B"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abs</w:t>
            </w:r>
            <w:proofErr w:type="spellEnd"/>
            <w:r w:rsidRPr="006B40B7">
              <w:rPr>
                <w:rFonts w:ascii="Helvetica" w:eastAsia="Calibri" w:hAnsi="Helvetica" w:cs="Helvetica"/>
                <w:color w:val="000000"/>
                <w:sz w:val="18"/>
                <w:szCs w:val="18"/>
              </w:rPr>
              <w:br/>
            </w:r>
            <w:proofErr w:type="spellStart"/>
            <w:r w:rsidRPr="006B40B7">
              <w:rPr>
                <w:rFonts w:ascii="Courier New" w:eastAsia="Calibri" w:hAnsi="Courier New" w:cs="Courier New"/>
                <w:color w:val="000000"/>
                <w:sz w:val="18"/>
                <w:szCs w:val="18"/>
              </w:rPr>
              <w:t>labs</w:t>
            </w:r>
            <w:proofErr w:type="spellEnd"/>
          </w:p>
        </w:tc>
        <w:tc>
          <w:tcPr>
            <w:tcW w:w="0" w:type="auto"/>
            <w:shd w:val="clear" w:color="auto" w:fill="FFFFFF"/>
            <w:vAlign w:val="center"/>
            <w:hideMark/>
          </w:tcPr>
          <w:p w14:paraId="318B7F71" w14:textId="77777777" w:rsidR="006B40B7" w:rsidRPr="006B40B7" w:rsidRDefault="0082439B" w:rsidP="006B40B7">
            <w:pPr>
              <w:spacing w:after="200" w:line="276" w:lineRule="auto"/>
              <w:rPr>
                <w:rFonts w:ascii="Helvetica" w:eastAsia="Calibri" w:hAnsi="Helvetica" w:cs="Helvetica"/>
                <w:color w:val="000000"/>
                <w:sz w:val="18"/>
                <w:szCs w:val="18"/>
              </w:rPr>
            </w:pPr>
            <w:hyperlink r:id="rId28" w:history="1">
              <w:r w:rsidR="006B40B7" w:rsidRPr="006B40B7">
                <w:rPr>
                  <w:rFonts w:ascii="Helvetica" w:eastAsia="Calibri" w:hAnsi="Helvetica" w:cs="Helvetica"/>
                  <w:color w:val="5F5DB7"/>
                  <w:sz w:val="18"/>
                  <w:szCs w:val="18"/>
                  <w:u w:val="single"/>
                </w:rPr>
                <w:t>абсолютная величина</w:t>
              </w:r>
            </w:hyperlink>
          </w:p>
        </w:tc>
      </w:tr>
      <w:tr w:rsidR="006B40B7" w:rsidRPr="006B40B7" w14:paraId="43C63573" w14:textId="77777777" w:rsidTr="006B40B7">
        <w:trPr>
          <w:tblCellSpacing w:w="15" w:type="dxa"/>
        </w:trPr>
        <w:tc>
          <w:tcPr>
            <w:tcW w:w="0" w:type="auto"/>
            <w:shd w:val="clear" w:color="auto" w:fill="FFFFFF"/>
            <w:vAlign w:val="center"/>
            <w:hideMark/>
          </w:tcPr>
          <w:p w14:paraId="05C67252"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div</w:t>
            </w:r>
            <w:proofErr w:type="spellEnd"/>
            <w:r w:rsidRPr="006B40B7">
              <w:rPr>
                <w:rFonts w:ascii="Helvetica" w:eastAsia="Calibri" w:hAnsi="Helvetica" w:cs="Helvetica"/>
                <w:color w:val="000000"/>
                <w:sz w:val="18"/>
                <w:szCs w:val="18"/>
              </w:rPr>
              <w:br/>
            </w:r>
            <w:proofErr w:type="spellStart"/>
            <w:r w:rsidRPr="006B40B7">
              <w:rPr>
                <w:rFonts w:ascii="Courier New" w:eastAsia="Calibri" w:hAnsi="Courier New" w:cs="Courier New"/>
                <w:color w:val="000000"/>
                <w:sz w:val="18"/>
                <w:szCs w:val="18"/>
              </w:rPr>
              <w:t>ldiv</w:t>
            </w:r>
            <w:proofErr w:type="spellEnd"/>
          </w:p>
        </w:tc>
        <w:tc>
          <w:tcPr>
            <w:tcW w:w="0" w:type="auto"/>
            <w:shd w:val="clear" w:color="auto" w:fill="FFFFFF"/>
            <w:vAlign w:val="center"/>
            <w:hideMark/>
          </w:tcPr>
          <w:p w14:paraId="291C7521"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деление целых чисел</w:t>
            </w:r>
          </w:p>
        </w:tc>
      </w:tr>
      <w:tr w:rsidR="006B40B7" w:rsidRPr="006B40B7" w14:paraId="039A5572" w14:textId="77777777" w:rsidTr="006B40B7">
        <w:trPr>
          <w:tblCellSpacing w:w="15" w:type="dxa"/>
        </w:trPr>
        <w:tc>
          <w:tcPr>
            <w:tcW w:w="0" w:type="auto"/>
            <w:gridSpan w:val="2"/>
            <w:shd w:val="clear" w:color="auto" w:fill="FFFFFF"/>
            <w:vAlign w:val="center"/>
            <w:hideMark/>
          </w:tcPr>
          <w:p w14:paraId="25FD5B0A" w14:textId="77777777" w:rsidR="006B40B7" w:rsidRPr="006B40B7" w:rsidRDefault="006B40B7" w:rsidP="006B40B7">
            <w:pPr>
              <w:spacing w:after="200" w:line="276" w:lineRule="auto"/>
              <w:jc w:val="center"/>
              <w:rPr>
                <w:rFonts w:ascii="Helvetica" w:eastAsia="Calibri" w:hAnsi="Helvetica" w:cs="Helvetica"/>
                <w:b/>
                <w:bCs/>
                <w:color w:val="000000"/>
                <w:sz w:val="18"/>
                <w:szCs w:val="18"/>
              </w:rPr>
            </w:pPr>
            <w:proofErr w:type="spellStart"/>
            <w:r w:rsidRPr="006B40B7">
              <w:rPr>
                <w:rFonts w:ascii="Helvetica" w:eastAsia="Calibri" w:hAnsi="Helvetica" w:cs="Helvetica"/>
                <w:b/>
                <w:bCs/>
                <w:color w:val="000000"/>
                <w:sz w:val="18"/>
                <w:szCs w:val="18"/>
              </w:rPr>
              <w:t>Многобайтовые</w:t>
            </w:r>
            <w:proofErr w:type="spellEnd"/>
            <w:r w:rsidRPr="006B40B7">
              <w:rPr>
                <w:rFonts w:ascii="Helvetica" w:eastAsia="Calibri" w:hAnsi="Helvetica" w:cs="Helvetica"/>
                <w:b/>
                <w:bCs/>
                <w:color w:val="000000"/>
                <w:sz w:val="18"/>
                <w:szCs w:val="18"/>
              </w:rPr>
              <w:t> операции/ широкие символы</w:t>
            </w:r>
          </w:p>
        </w:tc>
      </w:tr>
      <w:tr w:rsidR="006B40B7" w:rsidRPr="006B40B7" w14:paraId="0BD33A77" w14:textId="77777777" w:rsidTr="006B40B7">
        <w:trPr>
          <w:tblCellSpacing w:w="15" w:type="dxa"/>
        </w:trPr>
        <w:tc>
          <w:tcPr>
            <w:tcW w:w="0" w:type="auto"/>
            <w:shd w:val="clear" w:color="auto" w:fill="FFFFFF"/>
            <w:vAlign w:val="center"/>
            <w:hideMark/>
          </w:tcPr>
          <w:p w14:paraId="52CC9C7A"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mblen</w:t>
            </w:r>
            <w:proofErr w:type="spellEnd"/>
          </w:p>
        </w:tc>
        <w:tc>
          <w:tcPr>
            <w:tcW w:w="0" w:type="auto"/>
            <w:shd w:val="clear" w:color="auto" w:fill="FFFFFF"/>
            <w:vAlign w:val="center"/>
            <w:hideMark/>
          </w:tcPr>
          <w:p w14:paraId="0E9BD8A7"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размер </w:t>
            </w:r>
            <w:proofErr w:type="spellStart"/>
            <w:r w:rsidRPr="006B40B7">
              <w:rPr>
                <w:rFonts w:ascii="Helvetica" w:eastAsia="Calibri" w:hAnsi="Helvetica" w:cs="Helvetica"/>
                <w:color w:val="000000"/>
                <w:sz w:val="18"/>
                <w:szCs w:val="18"/>
              </w:rPr>
              <w:t>многобайтовых</w:t>
            </w:r>
            <w:proofErr w:type="spellEnd"/>
            <w:r w:rsidRPr="006B40B7">
              <w:rPr>
                <w:rFonts w:ascii="Helvetica" w:eastAsia="Calibri" w:hAnsi="Helvetica" w:cs="Helvetica"/>
                <w:color w:val="000000"/>
                <w:sz w:val="18"/>
                <w:szCs w:val="18"/>
              </w:rPr>
              <w:t> символов</w:t>
            </w:r>
            <w:hyperlink r:id="rId29" w:anchor="cite_note-0" w:history="1">
              <w:r w:rsidRPr="006B40B7">
                <w:rPr>
                  <w:rFonts w:ascii="Helvetica" w:eastAsia="Calibri" w:hAnsi="Helvetica" w:cs="Helvetica"/>
                  <w:color w:val="5F5DB7"/>
                  <w:sz w:val="18"/>
                  <w:szCs w:val="18"/>
                  <w:u w:val="single"/>
                  <w:vertAlign w:val="superscript"/>
                </w:rPr>
                <w:t>[1]</w:t>
              </w:r>
            </w:hyperlink>
          </w:p>
        </w:tc>
      </w:tr>
      <w:tr w:rsidR="006B40B7" w:rsidRPr="006B40B7" w14:paraId="0F0FE4D5" w14:textId="77777777" w:rsidTr="006B40B7">
        <w:trPr>
          <w:tblCellSpacing w:w="15" w:type="dxa"/>
        </w:trPr>
        <w:tc>
          <w:tcPr>
            <w:tcW w:w="0" w:type="auto"/>
            <w:shd w:val="clear" w:color="auto" w:fill="FFFFFF"/>
            <w:vAlign w:val="center"/>
            <w:hideMark/>
          </w:tcPr>
          <w:p w14:paraId="417698C2" w14:textId="77777777" w:rsidR="006B40B7" w:rsidRPr="006B40B7" w:rsidRDefault="006B40B7" w:rsidP="006B40B7">
            <w:pPr>
              <w:spacing w:after="200" w:line="276" w:lineRule="auto"/>
              <w:rPr>
                <w:rFonts w:ascii="Helvetica" w:eastAsia="Calibri" w:hAnsi="Helvetica" w:cs="Helvetica"/>
                <w:color w:val="000000"/>
                <w:sz w:val="18"/>
                <w:szCs w:val="18"/>
              </w:rPr>
            </w:pPr>
            <w:proofErr w:type="spellStart"/>
            <w:r w:rsidRPr="006B40B7">
              <w:rPr>
                <w:rFonts w:ascii="Courier New" w:eastAsia="Calibri" w:hAnsi="Courier New" w:cs="Courier New"/>
                <w:color w:val="000000"/>
                <w:sz w:val="18"/>
                <w:szCs w:val="18"/>
              </w:rPr>
              <w:t>mbtowc</w:t>
            </w:r>
            <w:proofErr w:type="spellEnd"/>
            <w:r w:rsidRPr="006B40B7">
              <w:rPr>
                <w:rFonts w:ascii="Courier New" w:eastAsia="Calibri" w:hAnsi="Courier New" w:cs="Courier New"/>
                <w:color w:val="000000"/>
                <w:sz w:val="18"/>
                <w:szCs w:val="18"/>
              </w:rPr>
              <w:t>, </w:t>
            </w:r>
            <w:proofErr w:type="spellStart"/>
            <w:r w:rsidRPr="006B40B7">
              <w:rPr>
                <w:rFonts w:ascii="Courier New" w:eastAsia="Calibri" w:hAnsi="Courier New" w:cs="Courier New"/>
                <w:color w:val="000000"/>
                <w:sz w:val="18"/>
                <w:szCs w:val="18"/>
              </w:rPr>
              <w:t>wctomb</w:t>
            </w:r>
            <w:proofErr w:type="spellEnd"/>
            <w:r w:rsidRPr="006B40B7">
              <w:rPr>
                <w:rFonts w:ascii="Courier New" w:eastAsia="Calibri" w:hAnsi="Courier New" w:cs="Courier New"/>
                <w:color w:val="000000"/>
                <w:sz w:val="18"/>
                <w:szCs w:val="18"/>
              </w:rPr>
              <w:t>, </w:t>
            </w:r>
            <w:proofErr w:type="spellStart"/>
            <w:r w:rsidRPr="006B40B7">
              <w:rPr>
                <w:rFonts w:ascii="Courier New" w:eastAsia="Calibri" w:hAnsi="Courier New" w:cs="Courier New"/>
                <w:color w:val="000000"/>
                <w:sz w:val="18"/>
                <w:szCs w:val="18"/>
              </w:rPr>
              <w:t>mbstowcs</w:t>
            </w:r>
            <w:proofErr w:type="spellEnd"/>
            <w:r w:rsidRPr="006B40B7">
              <w:rPr>
                <w:rFonts w:ascii="Courier New" w:eastAsia="Calibri" w:hAnsi="Courier New" w:cs="Courier New"/>
                <w:color w:val="000000"/>
                <w:sz w:val="18"/>
                <w:szCs w:val="18"/>
              </w:rPr>
              <w:t>, </w:t>
            </w:r>
            <w:proofErr w:type="spellStart"/>
            <w:r w:rsidRPr="006B40B7">
              <w:rPr>
                <w:rFonts w:ascii="Courier New" w:eastAsia="Calibri" w:hAnsi="Courier New" w:cs="Courier New"/>
                <w:color w:val="000000"/>
                <w:sz w:val="18"/>
                <w:szCs w:val="18"/>
              </w:rPr>
              <w:t>wcstombs</w:t>
            </w:r>
            <w:proofErr w:type="spellEnd"/>
          </w:p>
        </w:tc>
        <w:tc>
          <w:tcPr>
            <w:tcW w:w="0" w:type="auto"/>
            <w:shd w:val="clear" w:color="auto" w:fill="FFFFFF"/>
            <w:vAlign w:val="center"/>
            <w:hideMark/>
          </w:tcPr>
          <w:p w14:paraId="7DCF26C9" w14:textId="77777777" w:rsidR="006B40B7" w:rsidRPr="006B40B7" w:rsidRDefault="006B40B7" w:rsidP="006B40B7">
            <w:pPr>
              <w:spacing w:after="200" w:line="276" w:lineRule="auto"/>
              <w:rPr>
                <w:rFonts w:ascii="Helvetica" w:eastAsia="Calibri" w:hAnsi="Helvetica" w:cs="Helvetica"/>
                <w:color w:val="000000"/>
                <w:sz w:val="18"/>
                <w:szCs w:val="18"/>
              </w:rPr>
            </w:pPr>
            <w:r w:rsidRPr="006B40B7">
              <w:rPr>
                <w:rFonts w:ascii="Helvetica" w:eastAsia="Calibri" w:hAnsi="Helvetica" w:cs="Helvetica"/>
                <w:color w:val="000000"/>
                <w:sz w:val="18"/>
                <w:szCs w:val="18"/>
              </w:rPr>
              <w:t>преобразование </w:t>
            </w:r>
            <w:proofErr w:type="spellStart"/>
            <w:r w:rsidRPr="006B40B7">
              <w:rPr>
                <w:rFonts w:ascii="Helvetica" w:eastAsia="Calibri" w:hAnsi="Helvetica" w:cs="Helvetica"/>
                <w:color w:val="000000"/>
                <w:sz w:val="18"/>
                <w:szCs w:val="18"/>
              </w:rPr>
              <w:t>многобайтовых</w:t>
            </w:r>
            <w:proofErr w:type="spellEnd"/>
            <w:r w:rsidRPr="006B40B7">
              <w:rPr>
                <w:rFonts w:ascii="Helvetica" w:eastAsia="Calibri" w:hAnsi="Helvetica" w:cs="Helvetica"/>
                <w:color w:val="000000"/>
                <w:sz w:val="18"/>
                <w:szCs w:val="18"/>
              </w:rPr>
              <w:t> и </w:t>
            </w:r>
            <w:hyperlink r:id="rId30" w:history="1">
              <w:r w:rsidRPr="006B40B7">
                <w:rPr>
                  <w:rFonts w:ascii="Helvetica" w:eastAsia="Calibri" w:hAnsi="Helvetica" w:cs="Helvetica"/>
                  <w:color w:val="5F5DB7"/>
                  <w:sz w:val="18"/>
                  <w:szCs w:val="18"/>
                  <w:u w:val="single"/>
                </w:rPr>
                <w:t>широких</w:t>
              </w:r>
            </w:hyperlink>
            <w:r w:rsidRPr="006B40B7">
              <w:rPr>
                <w:rFonts w:ascii="Helvetica" w:eastAsia="Calibri" w:hAnsi="Helvetica" w:cs="Helvetica"/>
                <w:color w:val="000000"/>
                <w:sz w:val="18"/>
                <w:szCs w:val="18"/>
              </w:rPr>
              <w:t> символов</w:t>
            </w:r>
            <w:hyperlink r:id="rId31" w:anchor="cite_note-1" w:history="1">
              <w:r w:rsidRPr="006B40B7">
                <w:rPr>
                  <w:rFonts w:ascii="Helvetica" w:eastAsia="Calibri" w:hAnsi="Helvetica" w:cs="Helvetica"/>
                  <w:color w:val="5F5DB7"/>
                  <w:sz w:val="18"/>
                  <w:szCs w:val="18"/>
                  <w:u w:val="single"/>
                  <w:vertAlign w:val="superscript"/>
                </w:rPr>
                <w:t>[2]</w:t>
              </w:r>
            </w:hyperlink>
          </w:p>
        </w:tc>
      </w:tr>
    </w:tbl>
    <w:p w14:paraId="6FCA83F0"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47346FBE"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Функции форматного ввода. Управляющая строка. Управляющие символы. Спецификаторы формата.</w:t>
      </w:r>
    </w:p>
    <w:p w14:paraId="41AFB90B" w14:textId="77777777" w:rsidR="006B40B7" w:rsidRPr="006B40B7" w:rsidRDefault="006B40B7" w:rsidP="006B40B7">
      <w:pPr>
        <w:shd w:val="clear" w:color="auto" w:fill="FFFFFF"/>
        <w:spacing w:after="240" w:line="240" w:lineRule="auto"/>
        <w:outlineLvl w:val="1"/>
        <w:rPr>
          <w:rFonts w:ascii="Tahoma" w:eastAsia="Times New Roman" w:hAnsi="Tahoma" w:cs="Tahoma"/>
          <w:b/>
          <w:bCs/>
          <w:color w:val="000000"/>
          <w:sz w:val="18"/>
          <w:szCs w:val="18"/>
          <w:lang w:eastAsia="ru-RU"/>
        </w:rPr>
      </w:pPr>
      <w:r w:rsidRPr="006B40B7">
        <w:rPr>
          <w:rFonts w:ascii="Tahoma" w:eastAsia="Times New Roman" w:hAnsi="Tahoma" w:cs="Tahoma"/>
          <w:b/>
          <w:bCs/>
          <w:color w:val="000000"/>
          <w:sz w:val="18"/>
          <w:szCs w:val="18"/>
          <w:lang w:eastAsia="ru-RU"/>
        </w:rPr>
        <w:t xml:space="preserve">Функция стандартного ввода </w:t>
      </w:r>
      <w:proofErr w:type="spellStart"/>
      <w:proofErr w:type="gramStart"/>
      <w:r w:rsidRPr="006B40B7">
        <w:rPr>
          <w:rFonts w:ascii="Tahoma" w:eastAsia="Times New Roman" w:hAnsi="Tahoma" w:cs="Tahoma"/>
          <w:b/>
          <w:bCs/>
          <w:color w:val="000000"/>
          <w:sz w:val="18"/>
          <w:szCs w:val="18"/>
          <w:lang w:eastAsia="ru-RU"/>
        </w:rPr>
        <w:t>scanf</w:t>
      </w:r>
      <w:proofErr w:type="spellEnd"/>
      <w:r w:rsidRPr="006B40B7">
        <w:rPr>
          <w:rFonts w:ascii="Tahoma" w:eastAsia="Times New Roman" w:hAnsi="Tahoma" w:cs="Tahoma"/>
          <w:b/>
          <w:bCs/>
          <w:color w:val="000000"/>
          <w:sz w:val="18"/>
          <w:szCs w:val="18"/>
          <w:lang w:eastAsia="ru-RU"/>
        </w:rPr>
        <w:t>(</w:t>
      </w:r>
      <w:proofErr w:type="gramEnd"/>
      <w:r w:rsidRPr="006B40B7">
        <w:rPr>
          <w:rFonts w:ascii="Tahoma" w:eastAsia="Times New Roman" w:hAnsi="Tahoma" w:cs="Tahoma"/>
          <w:b/>
          <w:bCs/>
          <w:color w:val="000000"/>
          <w:sz w:val="18"/>
          <w:szCs w:val="18"/>
          <w:lang w:eastAsia="ru-RU"/>
        </w:rPr>
        <w:t>)</w:t>
      </w:r>
    </w:p>
    <w:p w14:paraId="0D5ABFDA"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lastRenderedPageBreak/>
        <w:t xml:space="preserve">Функция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 функция форматированного ввода. С её помощью вы можете вводить данные со стандартного устройства ввода (клавиатуры). Вводимыми данными могут быть целые числа, числа с плавающей запятой, символы, строки и указатели.</w:t>
      </w:r>
    </w:p>
    <w:p w14:paraId="6D7ED467" w14:textId="77777777" w:rsidR="006B40B7" w:rsidRPr="006B40B7" w:rsidRDefault="006B40B7" w:rsidP="006B40B7">
      <w:pPr>
        <w:shd w:val="clear" w:color="auto" w:fill="FFFFFF"/>
        <w:spacing w:after="0"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Функция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xml:space="preserve">) имеет следующий прототип в файле </w:t>
      </w:r>
      <w:proofErr w:type="spellStart"/>
      <w:r w:rsidRPr="006B40B7">
        <w:rPr>
          <w:rFonts w:ascii="Verdana" w:eastAsia="Times New Roman" w:hAnsi="Verdana" w:cs="Times New Roman"/>
          <w:color w:val="333333"/>
          <w:sz w:val="18"/>
          <w:szCs w:val="18"/>
          <w:lang w:eastAsia="ru-RU"/>
        </w:rPr>
        <w:t>stdio.h</w:t>
      </w:r>
      <w:proofErr w:type="spellEnd"/>
      <w:r w:rsidRPr="006B40B7">
        <w:rPr>
          <w:rFonts w:ascii="Verdana" w:eastAsia="Times New Roman" w:hAnsi="Verdana" w:cs="Times New Roman"/>
          <w:color w:val="333333"/>
          <w:sz w:val="18"/>
          <w:szCs w:val="18"/>
          <w:lang w:eastAsia="ru-RU"/>
        </w:rPr>
        <w:t>:</w:t>
      </w:r>
      <w:r w:rsidRPr="006B40B7">
        <w:rPr>
          <w:rFonts w:ascii="Verdana" w:eastAsia="Times New Roman" w:hAnsi="Verdana" w:cs="Times New Roman"/>
          <w:color w:val="333333"/>
          <w:sz w:val="18"/>
          <w:szCs w:val="18"/>
          <w:lang w:eastAsia="ru-RU"/>
        </w:rPr>
        <w:br/>
      </w:r>
      <w:proofErr w:type="spellStart"/>
      <w:r w:rsidRPr="006B40B7">
        <w:rPr>
          <w:rFonts w:ascii="Verdana" w:eastAsia="Times New Roman" w:hAnsi="Verdana" w:cs="Times New Roman"/>
          <w:color w:val="333333"/>
          <w:sz w:val="18"/>
          <w:szCs w:val="18"/>
          <w:lang w:eastAsia="ru-RU"/>
        </w:rPr>
        <w:t>int</w:t>
      </w:r>
      <w:proofErr w:type="spellEnd"/>
      <w:r w:rsidRPr="006B40B7">
        <w:rPr>
          <w:rFonts w:ascii="Verdana" w:eastAsia="Times New Roman" w:hAnsi="Verdana" w:cs="Times New Roman"/>
          <w:color w:val="333333"/>
          <w:sz w:val="18"/>
          <w:szCs w:val="18"/>
          <w:lang w:eastAsia="ru-RU"/>
        </w:rPr>
        <w:t xml:space="preserve"> </w:t>
      </w:r>
      <w:proofErr w:type="spell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spellStart"/>
      <w:r w:rsidRPr="006B40B7">
        <w:rPr>
          <w:rFonts w:ascii="Verdana" w:eastAsia="Times New Roman" w:hAnsi="Verdana" w:cs="Times New Roman"/>
          <w:color w:val="333333"/>
          <w:sz w:val="18"/>
          <w:szCs w:val="18"/>
          <w:lang w:eastAsia="ru-RU"/>
        </w:rPr>
        <w:t>char</w:t>
      </w:r>
      <w:proofErr w:type="spellEnd"/>
      <w:r w:rsidRPr="006B40B7">
        <w:rPr>
          <w:rFonts w:ascii="Verdana" w:eastAsia="Times New Roman" w:hAnsi="Verdana" w:cs="Times New Roman"/>
          <w:color w:val="333333"/>
          <w:sz w:val="18"/>
          <w:szCs w:val="18"/>
          <w:lang w:eastAsia="ru-RU"/>
        </w:rPr>
        <w:t xml:space="preserve"> *управляющая строка);</w:t>
      </w:r>
    </w:p>
    <w:p w14:paraId="35A754D3"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Функция возвращает </w:t>
      </w:r>
      <w:proofErr w:type="gramStart"/>
      <w:r w:rsidRPr="006B40B7">
        <w:rPr>
          <w:rFonts w:ascii="Verdana" w:eastAsia="Times New Roman" w:hAnsi="Verdana" w:cs="Times New Roman"/>
          <w:color w:val="333333"/>
          <w:sz w:val="18"/>
          <w:szCs w:val="18"/>
          <w:lang w:eastAsia="ru-RU"/>
        </w:rPr>
        <w:t>число переменных</w:t>
      </w:r>
      <w:proofErr w:type="gramEnd"/>
      <w:r w:rsidRPr="006B40B7">
        <w:rPr>
          <w:rFonts w:ascii="Verdana" w:eastAsia="Times New Roman" w:hAnsi="Verdana" w:cs="Times New Roman"/>
          <w:color w:val="333333"/>
          <w:sz w:val="18"/>
          <w:szCs w:val="18"/>
          <w:lang w:eastAsia="ru-RU"/>
        </w:rPr>
        <w:t xml:space="preserve"> которым было присвоено значение.</w:t>
      </w:r>
    </w:p>
    <w:p w14:paraId="6F6E0195"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Управляющая строка содержит три вида символов: спецификаторы формата, пробелы и другие символы. Спецификаторы формата начинаются с символа %.</w:t>
      </w:r>
    </w:p>
    <w:p w14:paraId="6A3FB6A6" w14:textId="77777777" w:rsidR="006B40B7" w:rsidRPr="006B40B7" w:rsidRDefault="006B40B7" w:rsidP="006B40B7">
      <w:pPr>
        <w:shd w:val="clear" w:color="auto" w:fill="FFFFFF"/>
        <w:spacing w:after="0"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b/>
          <w:bCs/>
          <w:color w:val="333333"/>
          <w:sz w:val="18"/>
          <w:szCs w:val="18"/>
          <w:lang w:eastAsia="ru-RU"/>
        </w:rPr>
        <w:t>Спецификаторы формата:</w:t>
      </w:r>
    </w:p>
    <w:tbl>
      <w:tblPr>
        <w:tblW w:w="5000" w:type="pct"/>
        <w:jc w:val="center"/>
        <w:tblCellMar>
          <w:left w:w="0" w:type="dxa"/>
          <w:right w:w="0" w:type="dxa"/>
        </w:tblCellMar>
        <w:tblLook w:val="04A0" w:firstRow="1" w:lastRow="0" w:firstColumn="1" w:lastColumn="0" w:noHBand="0" w:noVBand="1"/>
      </w:tblPr>
      <w:tblGrid>
        <w:gridCol w:w="1797"/>
        <w:gridCol w:w="8987"/>
      </w:tblGrid>
      <w:tr w:rsidR="006B40B7" w:rsidRPr="006B40B7" w14:paraId="17BC2C71"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94EF285"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%c</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4BAA797"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чтение символа</w:t>
            </w:r>
          </w:p>
        </w:tc>
      </w:tr>
      <w:tr w:rsidR="006B40B7" w:rsidRPr="006B40B7" w14:paraId="5CD73A53"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901A3B3"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%d</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3EF1C9CB"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чтение десятичного целого</w:t>
            </w:r>
          </w:p>
        </w:tc>
      </w:tr>
      <w:tr w:rsidR="006B40B7" w:rsidRPr="006B40B7" w14:paraId="0E98E488"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7E56A3A"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%i</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7291860"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чтение десятичного целого</w:t>
            </w:r>
          </w:p>
        </w:tc>
      </w:tr>
      <w:tr w:rsidR="006B40B7" w:rsidRPr="006B40B7" w14:paraId="1CCA4F61"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1A83FE17"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%e</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4B7732C"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 xml:space="preserve">чтение числа типа </w:t>
            </w:r>
            <w:proofErr w:type="spellStart"/>
            <w:r w:rsidRPr="006B40B7">
              <w:rPr>
                <w:rFonts w:ascii="Calibri" w:eastAsia="Calibri" w:hAnsi="Calibri" w:cs="Times New Roman"/>
                <w:sz w:val="18"/>
                <w:szCs w:val="18"/>
              </w:rPr>
              <w:t>float</w:t>
            </w:r>
            <w:proofErr w:type="spellEnd"/>
            <w:r w:rsidRPr="006B40B7">
              <w:rPr>
                <w:rFonts w:ascii="Calibri" w:eastAsia="Calibri" w:hAnsi="Calibri" w:cs="Times New Roman"/>
                <w:sz w:val="18"/>
                <w:szCs w:val="18"/>
              </w:rPr>
              <w:t xml:space="preserve"> (плавающая запятая)</w:t>
            </w:r>
          </w:p>
        </w:tc>
      </w:tr>
      <w:tr w:rsidR="006B40B7" w:rsidRPr="006B40B7" w14:paraId="7D287CC0"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18540166"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%h</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69C672A1"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 xml:space="preserve">чтение </w:t>
            </w:r>
            <w:proofErr w:type="spellStart"/>
            <w:r w:rsidRPr="006B40B7">
              <w:rPr>
                <w:rFonts w:ascii="Calibri" w:eastAsia="Calibri" w:hAnsi="Calibri" w:cs="Times New Roman"/>
                <w:sz w:val="18"/>
                <w:szCs w:val="18"/>
              </w:rPr>
              <w:t>short</w:t>
            </w:r>
            <w:proofErr w:type="spellEnd"/>
            <w:r w:rsidRPr="006B40B7">
              <w:rPr>
                <w:rFonts w:ascii="Calibri" w:eastAsia="Calibri" w:hAnsi="Calibri" w:cs="Times New Roman"/>
                <w:sz w:val="18"/>
                <w:szCs w:val="18"/>
              </w:rPr>
              <w:t xml:space="preserve"> </w:t>
            </w:r>
            <w:proofErr w:type="spellStart"/>
            <w:r w:rsidRPr="006B40B7">
              <w:rPr>
                <w:rFonts w:ascii="Calibri" w:eastAsia="Calibri" w:hAnsi="Calibri" w:cs="Times New Roman"/>
                <w:sz w:val="18"/>
                <w:szCs w:val="18"/>
              </w:rPr>
              <w:t>int</w:t>
            </w:r>
            <w:proofErr w:type="spellEnd"/>
          </w:p>
        </w:tc>
      </w:tr>
      <w:tr w:rsidR="006B40B7" w:rsidRPr="006B40B7" w14:paraId="2AC2F358"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1546D208"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%o</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8F42F2F"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чтение восьмеричного числа</w:t>
            </w:r>
          </w:p>
        </w:tc>
      </w:tr>
      <w:tr w:rsidR="006B40B7" w:rsidRPr="006B40B7" w14:paraId="0259C6CE"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13FE4592"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%s</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1CBFBA46"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чтение строки</w:t>
            </w:r>
          </w:p>
        </w:tc>
      </w:tr>
      <w:tr w:rsidR="006B40B7" w:rsidRPr="006B40B7" w14:paraId="32EBABAE"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92C893A"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%x</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C995F59"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чтение шестнадцатеричного числа</w:t>
            </w:r>
          </w:p>
        </w:tc>
      </w:tr>
      <w:tr w:rsidR="006B40B7" w:rsidRPr="006B40B7" w14:paraId="6C36C72E"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1625FD97"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%p</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A7E595B"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чтение указателя</w:t>
            </w:r>
          </w:p>
        </w:tc>
      </w:tr>
      <w:tr w:rsidR="006B40B7" w:rsidRPr="006B40B7" w14:paraId="382F17F8"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0C8428B9"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%n</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51B022B"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чтение указателя в увеличенном формате</w:t>
            </w:r>
          </w:p>
        </w:tc>
      </w:tr>
    </w:tbl>
    <w:p w14:paraId="01B7519A"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При вводе строки с помощью функции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xml:space="preserve">) (спецификатор формата %s), строка вводиться до первого пробела!! т.е. если вы вводите строку "Привет мир!" с использованием функции </w:t>
      </w:r>
      <w:proofErr w:type="spell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
    <w:p w14:paraId="70C21F83" w14:textId="77777777" w:rsidR="006B40B7" w:rsidRPr="006B40B7" w:rsidRDefault="006B40B7" w:rsidP="006B40B7">
      <w:pPr>
        <w:shd w:val="clear" w:color="auto" w:fill="FFFFFF"/>
        <w:spacing w:after="0" w:line="240" w:lineRule="auto"/>
        <w:ind w:right="300"/>
        <w:rPr>
          <w:rFonts w:ascii="Verdana" w:eastAsia="Times New Roman" w:hAnsi="Verdana" w:cs="Times New Roman"/>
          <w:color w:val="333333"/>
          <w:sz w:val="18"/>
          <w:szCs w:val="18"/>
          <w:lang w:eastAsia="ru-RU"/>
        </w:rPr>
      </w:pPr>
      <w:proofErr w:type="spellStart"/>
      <w:r w:rsidRPr="006B40B7">
        <w:rPr>
          <w:rFonts w:ascii="Verdana" w:eastAsia="Times New Roman" w:hAnsi="Verdana" w:cs="Times New Roman"/>
          <w:color w:val="333333"/>
          <w:sz w:val="18"/>
          <w:szCs w:val="18"/>
          <w:lang w:eastAsia="ru-RU"/>
        </w:rPr>
        <w:t>char</w:t>
      </w:r>
      <w:proofErr w:type="spellEnd"/>
      <w:r w:rsidRPr="006B40B7">
        <w:rPr>
          <w:rFonts w:ascii="Verdana" w:eastAsia="Times New Roman" w:hAnsi="Verdana" w:cs="Times New Roman"/>
          <w:color w:val="333333"/>
          <w:sz w:val="18"/>
          <w:szCs w:val="18"/>
          <w:lang w:eastAsia="ru-RU"/>
        </w:rPr>
        <w:t xml:space="preserve"> </w:t>
      </w:r>
      <w:proofErr w:type="spellStart"/>
      <w:proofErr w:type="gramStart"/>
      <w:r w:rsidRPr="006B40B7">
        <w:rPr>
          <w:rFonts w:ascii="Verdana" w:eastAsia="Times New Roman" w:hAnsi="Verdana" w:cs="Times New Roman"/>
          <w:color w:val="333333"/>
          <w:sz w:val="18"/>
          <w:szCs w:val="18"/>
          <w:lang w:eastAsia="ru-RU"/>
        </w:rPr>
        <w:t>str</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80];        // массив на 80 символов</w:t>
      </w:r>
      <w:r w:rsidRPr="006B40B7">
        <w:rPr>
          <w:rFonts w:ascii="Verdana" w:eastAsia="Times New Roman" w:hAnsi="Verdana" w:cs="Times New Roman"/>
          <w:color w:val="333333"/>
          <w:sz w:val="18"/>
          <w:szCs w:val="18"/>
          <w:lang w:eastAsia="ru-RU"/>
        </w:rPr>
        <w:br/>
      </w:r>
      <w:proofErr w:type="spell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("%s",</w:t>
      </w:r>
      <w:proofErr w:type="spellStart"/>
      <w:r w:rsidRPr="006B40B7">
        <w:rPr>
          <w:rFonts w:ascii="Verdana" w:eastAsia="Times New Roman" w:hAnsi="Verdana" w:cs="Times New Roman"/>
          <w:color w:val="333333"/>
          <w:sz w:val="18"/>
          <w:szCs w:val="18"/>
          <w:lang w:eastAsia="ru-RU"/>
        </w:rPr>
        <w:t>str</w:t>
      </w:r>
      <w:proofErr w:type="spellEnd"/>
      <w:r w:rsidRPr="006B40B7">
        <w:rPr>
          <w:rFonts w:ascii="Verdana" w:eastAsia="Times New Roman" w:hAnsi="Verdana" w:cs="Times New Roman"/>
          <w:color w:val="333333"/>
          <w:sz w:val="18"/>
          <w:szCs w:val="18"/>
          <w:lang w:eastAsia="ru-RU"/>
        </w:rPr>
        <w:t>);</w:t>
      </w:r>
    </w:p>
    <w:p w14:paraId="623FE8FD"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то после ввода результирующая строка, которая будет храниться в массиве </w:t>
      </w:r>
      <w:proofErr w:type="spellStart"/>
      <w:r w:rsidRPr="006B40B7">
        <w:rPr>
          <w:rFonts w:ascii="Verdana" w:eastAsia="Times New Roman" w:hAnsi="Verdana" w:cs="Times New Roman"/>
          <w:color w:val="333333"/>
          <w:sz w:val="18"/>
          <w:szCs w:val="18"/>
          <w:lang w:eastAsia="ru-RU"/>
        </w:rPr>
        <w:t>str</w:t>
      </w:r>
      <w:proofErr w:type="spellEnd"/>
      <w:r w:rsidRPr="006B40B7">
        <w:rPr>
          <w:rFonts w:ascii="Verdana" w:eastAsia="Times New Roman" w:hAnsi="Verdana" w:cs="Times New Roman"/>
          <w:color w:val="333333"/>
          <w:sz w:val="18"/>
          <w:szCs w:val="18"/>
          <w:lang w:eastAsia="ru-RU"/>
        </w:rPr>
        <w:t xml:space="preserve"> будет состоять из одного слова "Привет". ФУНКЦИЯ ВВОДИТ СТРОКУ ДО ПЕРВОГО ПРОБЕЛА! Если вы хотите вводить строки с пробелами, то используйте функцию </w:t>
      </w:r>
    </w:p>
    <w:p w14:paraId="48DA212E"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proofErr w:type="spellStart"/>
      <w:r w:rsidRPr="006B40B7">
        <w:rPr>
          <w:rFonts w:ascii="Verdana" w:eastAsia="Times New Roman" w:hAnsi="Verdana" w:cs="Times New Roman"/>
          <w:color w:val="333333"/>
          <w:sz w:val="18"/>
          <w:szCs w:val="18"/>
          <w:lang w:eastAsia="ru-RU"/>
        </w:rPr>
        <w:t>char</w:t>
      </w:r>
      <w:proofErr w:type="spellEnd"/>
      <w:r w:rsidRPr="006B40B7">
        <w:rPr>
          <w:rFonts w:ascii="Verdana" w:eastAsia="Times New Roman" w:hAnsi="Verdana" w:cs="Times New Roman"/>
          <w:color w:val="333333"/>
          <w:sz w:val="18"/>
          <w:szCs w:val="18"/>
          <w:lang w:eastAsia="ru-RU"/>
        </w:rPr>
        <w:t xml:space="preserve"> *</w:t>
      </w:r>
      <w:proofErr w:type="spellStart"/>
      <w:proofErr w:type="gramStart"/>
      <w:r w:rsidRPr="006B40B7">
        <w:rPr>
          <w:rFonts w:ascii="Verdana" w:eastAsia="Times New Roman" w:hAnsi="Verdana" w:cs="Times New Roman"/>
          <w:color w:val="333333"/>
          <w:sz w:val="18"/>
          <w:szCs w:val="18"/>
          <w:lang w:eastAsia="ru-RU"/>
        </w:rPr>
        <w:t>gets</w:t>
      </w:r>
      <w:proofErr w:type="spellEnd"/>
      <w:r w:rsidRPr="006B40B7">
        <w:rPr>
          <w:rFonts w:ascii="Verdana" w:eastAsia="Times New Roman" w:hAnsi="Verdana" w:cs="Times New Roman"/>
          <w:color w:val="333333"/>
          <w:sz w:val="18"/>
          <w:szCs w:val="18"/>
          <w:lang w:eastAsia="ru-RU"/>
        </w:rPr>
        <w:t xml:space="preserve">( </w:t>
      </w:r>
      <w:proofErr w:type="spellStart"/>
      <w:r w:rsidRPr="006B40B7">
        <w:rPr>
          <w:rFonts w:ascii="Verdana" w:eastAsia="Times New Roman" w:hAnsi="Verdana" w:cs="Times New Roman"/>
          <w:color w:val="333333"/>
          <w:sz w:val="18"/>
          <w:szCs w:val="18"/>
          <w:lang w:eastAsia="ru-RU"/>
        </w:rPr>
        <w:t>char</w:t>
      </w:r>
      <w:proofErr w:type="spellEnd"/>
      <w:proofErr w:type="gramEnd"/>
      <w:r w:rsidRPr="006B40B7">
        <w:rPr>
          <w:rFonts w:ascii="Verdana" w:eastAsia="Times New Roman" w:hAnsi="Verdana" w:cs="Times New Roman"/>
          <w:color w:val="333333"/>
          <w:sz w:val="18"/>
          <w:szCs w:val="18"/>
          <w:lang w:eastAsia="ru-RU"/>
        </w:rPr>
        <w:t xml:space="preserve"> *</w:t>
      </w:r>
      <w:proofErr w:type="spellStart"/>
      <w:r w:rsidRPr="006B40B7">
        <w:rPr>
          <w:rFonts w:ascii="Verdana" w:eastAsia="Times New Roman" w:hAnsi="Verdana" w:cs="Times New Roman"/>
          <w:color w:val="333333"/>
          <w:sz w:val="18"/>
          <w:szCs w:val="18"/>
          <w:lang w:eastAsia="ru-RU"/>
        </w:rPr>
        <w:t>buf</w:t>
      </w:r>
      <w:proofErr w:type="spellEnd"/>
      <w:r w:rsidRPr="006B40B7">
        <w:rPr>
          <w:rFonts w:ascii="Verdana" w:eastAsia="Times New Roman" w:hAnsi="Verdana" w:cs="Times New Roman"/>
          <w:color w:val="333333"/>
          <w:sz w:val="18"/>
          <w:szCs w:val="18"/>
          <w:lang w:eastAsia="ru-RU"/>
        </w:rPr>
        <w:t xml:space="preserve"> );</w:t>
      </w:r>
    </w:p>
    <w:p w14:paraId="7337B16F"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С помощью функции </w:t>
      </w:r>
      <w:proofErr w:type="spellStart"/>
      <w:proofErr w:type="gramStart"/>
      <w:r w:rsidRPr="006B40B7">
        <w:rPr>
          <w:rFonts w:ascii="Verdana" w:eastAsia="Times New Roman" w:hAnsi="Verdana" w:cs="Times New Roman"/>
          <w:color w:val="333333"/>
          <w:sz w:val="18"/>
          <w:szCs w:val="18"/>
          <w:lang w:eastAsia="ru-RU"/>
        </w:rPr>
        <w:t>gets</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xml:space="preserve">) вы сможете вводить полноценные строки. Функция </w:t>
      </w:r>
      <w:proofErr w:type="spellStart"/>
      <w:proofErr w:type="gramStart"/>
      <w:r w:rsidRPr="006B40B7">
        <w:rPr>
          <w:rFonts w:ascii="Verdana" w:eastAsia="Times New Roman" w:hAnsi="Verdana" w:cs="Times New Roman"/>
          <w:color w:val="333333"/>
          <w:sz w:val="18"/>
          <w:szCs w:val="18"/>
          <w:lang w:eastAsia="ru-RU"/>
        </w:rPr>
        <w:t>gets</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xml:space="preserve">) читает символы с клавиатуры до появления символа новой строки (\n). Сам символ новой строки появляется, когда вы нажимаете клавишу </w:t>
      </w:r>
      <w:proofErr w:type="spellStart"/>
      <w:r w:rsidRPr="006B40B7">
        <w:rPr>
          <w:rFonts w:ascii="Verdana" w:eastAsia="Times New Roman" w:hAnsi="Verdana" w:cs="Times New Roman"/>
          <w:color w:val="333333"/>
          <w:sz w:val="18"/>
          <w:szCs w:val="18"/>
          <w:lang w:eastAsia="ru-RU"/>
        </w:rPr>
        <w:t>enter</w:t>
      </w:r>
      <w:proofErr w:type="spellEnd"/>
      <w:r w:rsidRPr="006B40B7">
        <w:rPr>
          <w:rFonts w:ascii="Verdana" w:eastAsia="Times New Roman" w:hAnsi="Verdana" w:cs="Times New Roman"/>
          <w:color w:val="333333"/>
          <w:sz w:val="18"/>
          <w:szCs w:val="18"/>
          <w:lang w:eastAsia="ru-RU"/>
        </w:rPr>
        <w:t xml:space="preserve">. Функция возвращает указатель на </w:t>
      </w:r>
      <w:proofErr w:type="spellStart"/>
      <w:r w:rsidRPr="006B40B7">
        <w:rPr>
          <w:rFonts w:ascii="Verdana" w:eastAsia="Times New Roman" w:hAnsi="Verdana" w:cs="Times New Roman"/>
          <w:color w:val="333333"/>
          <w:sz w:val="18"/>
          <w:szCs w:val="18"/>
          <w:lang w:eastAsia="ru-RU"/>
        </w:rPr>
        <w:t>buf</w:t>
      </w:r>
      <w:proofErr w:type="spellEnd"/>
      <w:r w:rsidRPr="006B40B7">
        <w:rPr>
          <w:rFonts w:ascii="Verdana" w:eastAsia="Times New Roman" w:hAnsi="Verdana" w:cs="Times New Roman"/>
          <w:color w:val="333333"/>
          <w:sz w:val="18"/>
          <w:szCs w:val="18"/>
          <w:lang w:eastAsia="ru-RU"/>
        </w:rPr>
        <w:t xml:space="preserve">. </w:t>
      </w:r>
      <w:proofErr w:type="spellStart"/>
      <w:r w:rsidRPr="006B40B7">
        <w:rPr>
          <w:rFonts w:ascii="Verdana" w:eastAsia="Times New Roman" w:hAnsi="Verdana" w:cs="Times New Roman"/>
          <w:color w:val="333333"/>
          <w:sz w:val="18"/>
          <w:szCs w:val="18"/>
          <w:lang w:eastAsia="ru-RU"/>
        </w:rPr>
        <w:t>buf</w:t>
      </w:r>
      <w:proofErr w:type="spellEnd"/>
      <w:r w:rsidRPr="006B40B7">
        <w:rPr>
          <w:rFonts w:ascii="Verdana" w:eastAsia="Times New Roman" w:hAnsi="Verdana" w:cs="Times New Roman"/>
          <w:color w:val="333333"/>
          <w:sz w:val="18"/>
          <w:szCs w:val="18"/>
          <w:lang w:eastAsia="ru-RU"/>
        </w:rPr>
        <w:t xml:space="preserve"> - буфер (память) для вводимой строки.</w:t>
      </w:r>
    </w:p>
    <w:p w14:paraId="3A9ED35B"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Хотя </w:t>
      </w:r>
      <w:proofErr w:type="spellStart"/>
      <w:proofErr w:type="gramStart"/>
      <w:r w:rsidRPr="006B40B7">
        <w:rPr>
          <w:rFonts w:ascii="Verdana" w:eastAsia="Times New Roman" w:hAnsi="Verdana" w:cs="Times New Roman"/>
          <w:color w:val="333333"/>
          <w:sz w:val="18"/>
          <w:szCs w:val="18"/>
          <w:lang w:eastAsia="ru-RU"/>
        </w:rPr>
        <w:t>gets</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не входит в тему этой статьи, но всё же давайте напишем пример программы, которая позволяет ввести целую строку с клавиатуры и вывести её на экран.</w:t>
      </w:r>
    </w:p>
    <w:p w14:paraId="7A1F106A" w14:textId="77777777" w:rsidR="006B40B7" w:rsidRPr="006B40B7" w:rsidRDefault="006B40B7" w:rsidP="006B40B7">
      <w:pPr>
        <w:shd w:val="clear" w:color="auto" w:fill="FFFFFF"/>
        <w:spacing w:after="0"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#include &lt;</w:t>
      </w:r>
      <w:proofErr w:type="spellStart"/>
      <w:r w:rsidRPr="006B40B7">
        <w:rPr>
          <w:rFonts w:ascii="Verdana" w:eastAsia="Times New Roman" w:hAnsi="Verdana" w:cs="Times New Roman"/>
          <w:color w:val="333333"/>
          <w:sz w:val="18"/>
          <w:szCs w:val="18"/>
          <w:lang w:eastAsia="ru-RU"/>
        </w:rPr>
        <w:t>stdio.h</w:t>
      </w:r>
      <w:proofErr w:type="spellEnd"/>
      <w:r w:rsidRPr="006B40B7">
        <w:rPr>
          <w:rFonts w:ascii="Verdana" w:eastAsia="Times New Roman" w:hAnsi="Verdana" w:cs="Times New Roman"/>
          <w:color w:val="333333"/>
          <w:sz w:val="18"/>
          <w:szCs w:val="18"/>
          <w:lang w:eastAsia="ru-RU"/>
        </w:rPr>
        <w:t>&gt;</w:t>
      </w:r>
      <w:r w:rsidRPr="006B40B7">
        <w:rPr>
          <w:rFonts w:ascii="Verdana" w:eastAsia="Times New Roman" w:hAnsi="Verdana" w:cs="Times New Roman"/>
          <w:color w:val="333333"/>
          <w:sz w:val="18"/>
          <w:szCs w:val="18"/>
          <w:lang w:eastAsia="ru-RU"/>
        </w:rPr>
        <w:br/>
      </w:r>
      <w:r w:rsidRPr="006B40B7">
        <w:rPr>
          <w:rFonts w:ascii="Verdana" w:eastAsia="Times New Roman" w:hAnsi="Verdana" w:cs="Times New Roman"/>
          <w:color w:val="333333"/>
          <w:sz w:val="18"/>
          <w:szCs w:val="18"/>
          <w:lang w:eastAsia="ru-RU"/>
        </w:rPr>
        <w:br/>
      </w:r>
      <w:proofErr w:type="spellStart"/>
      <w:r w:rsidRPr="006B40B7">
        <w:rPr>
          <w:rFonts w:ascii="Verdana" w:eastAsia="Times New Roman" w:hAnsi="Verdana" w:cs="Times New Roman"/>
          <w:color w:val="333333"/>
          <w:sz w:val="18"/>
          <w:szCs w:val="18"/>
          <w:lang w:eastAsia="ru-RU"/>
        </w:rPr>
        <w:lastRenderedPageBreak/>
        <w:t>void</w:t>
      </w:r>
      <w:proofErr w:type="spellEnd"/>
      <w:r w:rsidRPr="006B40B7">
        <w:rPr>
          <w:rFonts w:ascii="Verdana" w:eastAsia="Times New Roman" w:hAnsi="Verdana" w:cs="Times New Roman"/>
          <w:color w:val="333333"/>
          <w:sz w:val="18"/>
          <w:szCs w:val="18"/>
          <w:lang w:eastAsia="ru-RU"/>
        </w:rPr>
        <w:t xml:space="preserve"> </w:t>
      </w:r>
      <w:proofErr w:type="spellStart"/>
      <w:r w:rsidRPr="006B40B7">
        <w:rPr>
          <w:rFonts w:ascii="Verdana" w:eastAsia="Times New Roman" w:hAnsi="Verdana" w:cs="Times New Roman"/>
          <w:color w:val="333333"/>
          <w:sz w:val="18"/>
          <w:szCs w:val="18"/>
          <w:lang w:eastAsia="ru-RU"/>
        </w:rPr>
        <w:t>main</w:t>
      </w:r>
      <w:proofErr w:type="spellEnd"/>
      <w:r w:rsidRPr="006B40B7">
        <w:rPr>
          <w:rFonts w:ascii="Verdana" w:eastAsia="Times New Roman" w:hAnsi="Verdana" w:cs="Times New Roman"/>
          <w:color w:val="333333"/>
          <w:sz w:val="18"/>
          <w:szCs w:val="18"/>
          <w:lang w:eastAsia="ru-RU"/>
        </w:rPr>
        <w:t>(</w:t>
      </w:r>
      <w:proofErr w:type="spellStart"/>
      <w:r w:rsidRPr="006B40B7">
        <w:rPr>
          <w:rFonts w:ascii="Verdana" w:eastAsia="Times New Roman" w:hAnsi="Verdana" w:cs="Times New Roman"/>
          <w:color w:val="333333"/>
          <w:sz w:val="18"/>
          <w:szCs w:val="18"/>
          <w:lang w:eastAsia="ru-RU"/>
        </w:rPr>
        <w:t>void</w:t>
      </w:r>
      <w:proofErr w:type="spellEnd"/>
      <w:r w:rsidRPr="006B40B7">
        <w:rPr>
          <w:rFonts w:ascii="Verdana" w:eastAsia="Times New Roman" w:hAnsi="Verdana" w:cs="Times New Roman"/>
          <w:color w:val="333333"/>
          <w:sz w:val="18"/>
          <w:szCs w:val="18"/>
          <w:lang w:eastAsia="ru-RU"/>
        </w:rPr>
        <w:t>)</w:t>
      </w:r>
      <w:r w:rsidRPr="006B40B7">
        <w:rPr>
          <w:rFonts w:ascii="Verdana" w:eastAsia="Times New Roman" w:hAnsi="Verdana" w:cs="Times New Roman"/>
          <w:color w:val="333333"/>
          <w:sz w:val="18"/>
          <w:szCs w:val="18"/>
          <w:lang w:eastAsia="ru-RU"/>
        </w:rPr>
        <w:br/>
        <w:t>{</w:t>
      </w:r>
      <w:r w:rsidRPr="006B40B7">
        <w:rPr>
          <w:rFonts w:ascii="Verdana" w:eastAsia="Times New Roman" w:hAnsi="Verdana" w:cs="Times New Roman"/>
          <w:color w:val="333333"/>
          <w:sz w:val="18"/>
          <w:szCs w:val="18"/>
          <w:lang w:eastAsia="ru-RU"/>
        </w:rPr>
        <w:br/>
        <w:t xml:space="preserve">    </w:t>
      </w:r>
      <w:proofErr w:type="spellStart"/>
      <w:r w:rsidRPr="006B40B7">
        <w:rPr>
          <w:rFonts w:ascii="Verdana" w:eastAsia="Times New Roman" w:hAnsi="Verdana" w:cs="Times New Roman"/>
          <w:color w:val="333333"/>
          <w:sz w:val="18"/>
          <w:szCs w:val="18"/>
          <w:lang w:eastAsia="ru-RU"/>
        </w:rPr>
        <w:t>char</w:t>
      </w:r>
      <w:proofErr w:type="spellEnd"/>
      <w:r w:rsidRPr="006B40B7">
        <w:rPr>
          <w:rFonts w:ascii="Verdana" w:eastAsia="Times New Roman" w:hAnsi="Verdana" w:cs="Times New Roman"/>
          <w:color w:val="333333"/>
          <w:sz w:val="18"/>
          <w:szCs w:val="18"/>
          <w:lang w:eastAsia="ru-RU"/>
        </w:rPr>
        <w:t xml:space="preserve"> </w:t>
      </w:r>
      <w:proofErr w:type="spellStart"/>
      <w:proofErr w:type="gramStart"/>
      <w:r w:rsidRPr="006B40B7">
        <w:rPr>
          <w:rFonts w:ascii="Verdana" w:eastAsia="Times New Roman" w:hAnsi="Verdana" w:cs="Times New Roman"/>
          <w:color w:val="333333"/>
          <w:sz w:val="18"/>
          <w:szCs w:val="18"/>
          <w:lang w:eastAsia="ru-RU"/>
        </w:rPr>
        <w:t>buffer</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100];       // массив (буфер) для вводимой строки</w:t>
      </w:r>
      <w:r w:rsidRPr="006B40B7">
        <w:rPr>
          <w:rFonts w:ascii="Verdana" w:eastAsia="Times New Roman" w:hAnsi="Verdana" w:cs="Times New Roman"/>
          <w:color w:val="333333"/>
          <w:sz w:val="18"/>
          <w:szCs w:val="18"/>
          <w:lang w:eastAsia="ru-RU"/>
        </w:rPr>
        <w:br/>
      </w:r>
      <w:r w:rsidRPr="006B40B7">
        <w:rPr>
          <w:rFonts w:ascii="Verdana" w:eastAsia="Times New Roman" w:hAnsi="Verdana" w:cs="Times New Roman"/>
          <w:color w:val="333333"/>
          <w:sz w:val="18"/>
          <w:szCs w:val="18"/>
          <w:lang w:eastAsia="ru-RU"/>
        </w:rPr>
        <w:br/>
        <w:t xml:space="preserve">    </w:t>
      </w:r>
      <w:proofErr w:type="spellStart"/>
      <w:r w:rsidRPr="006B40B7">
        <w:rPr>
          <w:rFonts w:ascii="Verdana" w:eastAsia="Times New Roman" w:hAnsi="Verdana" w:cs="Times New Roman"/>
          <w:color w:val="333333"/>
          <w:sz w:val="18"/>
          <w:szCs w:val="18"/>
          <w:lang w:eastAsia="ru-RU"/>
        </w:rPr>
        <w:t>gets</w:t>
      </w:r>
      <w:proofErr w:type="spellEnd"/>
      <w:r w:rsidRPr="006B40B7">
        <w:rPr>
          <w:rFonts w:ascii="Verdana" w:eastAsia="Times New Roman" w:hAnsi="Verdana" w:cs="Times New Roman"/>
          <w:color w:val="333333"/>
          <w:sz w:val="18"/>
          <w:szCs w:val="18"/>
          <w:lang w:eastAsia="ru-RU"/>
        </w:rPr>
        <w:t>(</w:t>
      </w:r>
      <w:proofErr w:type="spellStart"/>
      <w:r w:rsidRPr="006B40B7">
        <w:rPr>
          <w:rFonts w:ascii="Verdana" w:eastAsia="Times New Roman" w:hAnsi="Verdana" w:cs="Times New Roman"/>
          <w:color w:val="333333"/>
          <w:sz w:val="18"/>
          <w:szCs w:val="18"/>
          <w:lang w:eastAsia="ru-RU"/>
        </w:rPr>
        <w:t>buffer</w:t>
      </w:r>
      <w:proofErr w:type="spellEnd"/>
      <w:r w:rsidRPr="006B40B7">
        <w:rPr>
          <w:rFonts w:ascii="Verdana" w:eastAsia="Times New Roman" w:hAnsi="Verdana" w:cs="Times New Roman"/>
          <w:color w:val="333333"/>
          <w:sz w:val="18"/>
          <w:szCs w:val="18"/>
          <w:lang w:eastAsia="ru-RU"/>
        </w:rPr>
        <w:t xml:space="preserve">);            // вводим строку и нажимаем </w:t>
      </w:r>
      <w:proofErr w:type="spellStart"/>
      <w:r w:rsidRPr="006B40B7">
        <w:rPr>
          <w:rFonts w:ascii="Verdana" w:eastAsia="Times New Roman" w:hAnsi="Verdana" w:cs="Times New Roman"/>
          <w:color w:val="333333"/>
          <w:sz w:val="18"/>
          <w:szCs w:val="18"/>
          <w:lang w:eastAsia="ru-RU"/>
        </w:rPr>
        <w:t>enter</w:t>
      </w:r>
      <w:proofErr w:type="spellEnd"/>
      <w:r w:rsidRPr="006B40B7">
        <w:rPr>
          <w:rFonts w:ascii="Verdana" w:eastAsia="Times New Roman" w:hAnsi="Verdana" w:cs="Times New Roman"/>
          <w:color w:val="333333"/>
          <w:sz w:val="18"/>
          <w:szCs w:val="18"/>
          <w:lang w:eastAsia="ru-RU"/>
        </w:rPr>
        <w:br/>
        <w:t xml:space="preserve">    </w:t>
      </w:r>
      <w:proofErr w:type="spellStart"/>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("%s",</w:t>
      </w:r>
      <w:proofErr w:type="spellStart"/>
      <w:r w:rsidRPr="006B40B7">
        <w:rPr>
          <w:rFonts w:ascii="Verdana" w:eastAsia="Times New Roman" w:hAnsi="Verdana" w:cs="Times New Roman"/>
          <w:color w:val="333333"/>
          <w:sz w:val="18"/>
          <w:szCs w:val="18"/>
          <w:lang w:eastAsia="ru-RU"/>
        </w:rPr>
        <w:t>buffer</w:t>
      </w:r>
      <w:proofErr w:type="spellEnd"/>
      <w:r w:rsidRPr="006B40B7">
        <w:rPr>
          <w:rFonts w:ascii="Verdana" w:eastAsia="Times New Roman" w:hAnsi="Verdana" w:cs="Times New Roman"/>
          <w:color w:val="333333"/>
          <w:sz w:val="18"/>
          <w:szCs w:val="18"/>
          <w:lang w:eastAsia="ru-RU"/>
        </w:rPr>
        <w:t>);    // вывод введённой строки на экран</w:t>
      </w:r>
      <w:r w:rsidRPr="006B40B7">
        <w:rPr>
          <w:rFonts w:ascii="Verdana" w:eastAsia="Times New Roman" w:hAnsi="Verdana" w:cs="Times New Roman"/>
          <w:color w:val="333333"/>
          <w:sz w:val="18"/>
          <w:szCs w:val="18"/>
          <w:lang w:eastAsia="ru-RU"/>
        </w:rPr>
        <w:br/>
        <w:t>}</w:t>
      </w:r>
    </w:p>
    <w:p w14:paraId="14C5A1DB"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Ещё одно важное замечание! Для ввода данных с помощью функции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ей в качестве параметров нужно передавать адреса переменных, а не сами переменные. Чтобы получить адрес переменной, нужно поставить перед именем переменной знак &amp;(амперсанд). Знак &amp; означает взятие адреса.</w:t>
      </w:r>
    </w:p>
    <w:p w14:paraId="7CDEFF09"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Что значит адрес? Попробую объяснить. В программе у нас есть переменная. Переменная хранит своё значение в памяти компьютера. Так вот адрес, который мы получаем с помощью &amp; это адрес в памяти </w:t>
      </w:r>
      <w:proofErr w:type="gramStart"/>
      <w:r w:rsidRPr="006B40B7">
        <w:rPr>
          <w:rFonts w:ascii="Verdana" w:eastAsia="Times New Roman" w:hAnsi="Verdana" w:cs="Times New Roman"/>
          <w:color w:val="333333"/>
          <w:sz w:val="18"/>
          <w:szCs w:val="18"/>
          <w:lang w:eastAsia="ru-RU"/>
        </w:rPr>
        <w:t>компьютера</w:t>
      </w:r>
      <w:proofErr w:type="gramEnd"/>
      <w:r w:rsidRPr="006B40B7">
        <w:rPr>
          <w:rFonts w:ascii="Verdana" w:eastAsia="Times New Roman" w:hAnsi="Verdana" w:cs="Times New Roman"/>
          <w:color w:val="333333"/>
          <w:sz w:val="18"/>
          <w:szCs w:val="18"/>
          <w:lang w:eastAsia="ru-RU"/>
        </w:rPr>
        <w:t xml:space="preserve"> где храниться значение переменной. </w:t>
      </w:r>
    </w:p>
    <w:p w14:paraId="11EAEA1E"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Давайте рассмотрим пример программы, который показывает нам как использовать &amp;</w:t>
      </w:r>
    </w:p>
    <w:p w14:paraId="7C243F76" w14:textId="77777777" w:rsidR="006B40B7" w:rsidRPr="006B40B7" w:rsidRDefault="006B40B7" w:rsidP="006B40B7">
      <w:pPr>
        <w:shd w:val="clear" w:color="auto" w:fill="FFFFFF"/>
        <w:spacing w:after="0"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#include &lt;</w:t>
      </w:r>
      <w:proofErr w:type="spellStart"/>
      <w:r w:rsidRPr="006B40B7">
        <w:rPr>
          <w:rFonts w:ascii="Verdana" w:eastAsia="Times New Roman" w:hAnsi="Verdana" w:cs="Times New Roman"/>
          <w:color w:val="333333"/>
          <w:sz w:val="18"/>
          <w:szCs w:val="18"/>
          <w:lang w:eastAsia="ru-RU"/>
        </w:rPr>
        <w:t>stdio.h</w:t>
      </w:r>
      <w:proofErr w:type="spellEnd"/>
      <w:r w:rsidRPr="006B40B7">
        <w:rPr>
          <w:rFonts w:ascii="Verdana" w:eastAsia="Times New Roman" w:hAnsi="Verdana" w:cs="Times New Roman"/>
          <w:color w:val="333333"/>
          <w:sz w:val="18"/>
          <w:szCs w:val="18"/>
          <w:lang w:eastAsia="ru-RU"/>
        </w:rPr>
        <w:t>&gt;</w:t>
      </w:r>
      <w:r w:rsidRPr="006B40B7">
        <w:rPr>
          <w:rFonts w:ascii="Verdana" w:eastAsia="Times New Roman" w:hAnsi="Verdana" w:cs="Times New Roman"/>
          <w:color w:val="333333"/>
          <w:sz w:val="18"/>
          <w:szCs w:val="18"/>
          <w:lang w:eastAsia="ru-RU"/>
        </w:rPr>
        <w:br/>
      </w:r>
      <w:r w:rsidRPr="006B40B7">
        <w:rPr>
          <w:rFonts w:ascii="Verdana" w:eastAsia="Times New Roman" w:hAnsi="Verdana" w:cs="Times New Roman"/>
          <w:color w:val="333333"/>
          <w:sz w:val="18"/>
          <w:szCs w:val="18"/>
          <w:lang w:eastAsia="ru-RU"/>
        </w:rPr>
        <w:br/>
      </w:r>
      <w:proofErr w:type="spellStart"/>
      <w:r w:rsidRPr="006B40B7">
        <w:rPr>
          <w:rFonts w:ascii="Verdana" w:eastAsia="Times New Roman" w:hAnsi="Verdana" w:cs="Times New Roman"/>
          <w:color w:val="333333"/>
          <w:sz w:val="18"/>
          <w:szCs w:val="18"/>
          <w:lang w:eastAsia="ru-RU"/>
        </w:rPr>
        <w:t>void</w:t>
      </w:r>
      <w:proofErr w:type="spellEnd"/>
      <w:r w:rsidRPr="006B40B7">
        <w:rPr>
          <w:rFonts w:ascii="Verdana" w:eastAsia="Times New Roman" w:hAnsi="Verdana" w:cs="Times New Roman"/>
          <w:color w:val="333333"/>
          <w:sz w:val="18"/>
          <w:szCs w:val="18"/>
          <w:lang w:eastAsia="ru-RU"/>
        </w:rPr>
        <w:t xml:space="preserve"> </w:t>
      </w:r>
      <w:proofErr w:type="spellStart"/>
      <w:r w:rsidRPr="006B40B7">
        <w:rPr>
          <w:rFonts w:ascii="Verdana" w:eastAsia="Times New Roman" w:hAnsi="Verdana" w:cs="Times New Roman"/>
          <w:color w:val="333333"/>
          <w:sz w:val="18"/>
          <w:szCs w:val="18"/>
          <w:lang w:eastAsia="ru-RU"/>
        </w:rPr>
        <w:t>main</w:t>
      </w:r>
      <w:proofErr w:type="spellEnd"/>
      <w:r w:rsidRPr="006B40B7">
        <w:rPr>
          <w:rFonts w:ascii="Verdana" w:eastAsia="Times New Roman" w:hAnsi="Verdana" w:cs="Times New Roman"/>
          <w:color w:val="333333"/>
          <w:sz w:val="18"/>
          <w:szCs w:val="18"/>
          <w:lang w:eastAsia="ru-RU"/>
        </w:rPr>
        <w:t>(</w:t>
      </w:r>
      <w:proofErr w:type="spellStart"/>
      <w:r w:rsidRPr="006B40B7">
        <w:rPr>
          <w:rFonts w:ascii="Verdana" w:eastAsia="Times New Roman" w:hAnsi="Verdana" w:cs="Times New Roman"/>
          <w:color w:val="333333"/>
          <w:sz w:val="18"/>
          <w:szCs w:val="18"/>
          <w:lang w:eastAsia="ru-RU"/>
        </w:rPr>
        <w:t>void</w:t>
      </w:r>
      <w:proofErr w:type="spellEnd"/>
      <w:r w:rsidRPr="006B40B7">
        <w:rPr>
          <w:rFonts w:ascii="Verdana" w:eastAsia="Times New Roman" w:hAnsi="Verdana" w:cs="Times New Roman"/>
          <w:color w:val="333333"/>
          <w:sz w:val="18"/>
          <w:szCs w:val="18"/>
          <w:lang w:eastAsia="ru-RU"/>
        </w:rPr>
        <w:t>)</w:t>
      </w:r>
      <w:r w:rsidRPr="006B40B7">
        <w:rPr>
          <w:rFonts w:ascii="Verdana" w:eastAsia="Times New Roman" w:hAnsi="Verdana" w:cs="Times New Roman"/>
          <w:color w:val="333333"/>
          <w:sz w:val="18"/>
          <w:szCs w:val="18"/>
          <w:lang w:eastAsia="ru-RU"/>
        </w:rPr>
        <w:br/>
        <w:t>{</w:t>
      </w:r>
      <w:r w:rsidRPr="006B40B7">
        <w:rPr>
          <w:rFonts w:ascii="Verdana" w:eastAsia="Times New Roman" w:hAnsi="Verdana" w:cs="Times New Roman"/>
          <w:color w:val="333333"/>
          <w:sz w:val="18"/>
          <w:szCs w:val="18"/>
          <w:lang w:eastAsia="ru-RU"/>
        </w:rPr>
        <w:br/>
        <w:t xml:space="preserve">    </w:t>
      </w:r>
      <w:proofErr w:type="spellStart"/>
      <w:r w:rsidRPr="006B40B7">
        <w:rPr>
          <w:rFonts w:ascii="Verdana" w:eastAsia="Times New Roman" w:hAnsi="Verdana" w:cs="Times New Roman"/>
          <w:color w:val="333333"/>
          <w:sz w:val="18"/>
          <w:szCs w:val="18"/>
          <w:lang w:eastAsia="ru-RU"/>
        </w:rPr>
        <w:t>int</w:t>
      </w:r>
      <w:proofErr w:type="spellEnd"/>
      <w:r w:rsidRPr="006B40B7">
        <w:rPr>
          <w:rFonts w:ascii="Verdana" w:eastAsia="Times New Roman" w:hAnsi="Verdana" w:cs="Times New Roman"/>
          <w:color w:val="333333"/>
          <w:sz w:val="18"/>
          <w:szCs w:val="18"/>
          <w:lang w:eastAsia="ru-RU"/>
        </w:rPr>
        <w:t xml:space="preserve"> x;</w:t>
      </w:r>
      <w:r w:rsidRPr="006B40B7">
        <w:rPr>
          <w:rFonts w:ascii="Verdana" w:eastAsia="Times New Roman" w:hAnsi="Verdana" w:cs="Times New Roman"/>
          <w:color w:val="333333"/>
          <w:sz w:val="18"/>
          <w:szCs w:val="18"/>
          <w:lang w:eastAsia="ru-RU"/>
        </w:rPr>
        <w:br/>
      </w:r>
      <w:r w:rsidRPr="006B40B7">
        <w:rPr>
          <w:rFonts w:ascii="Verdana" w:eastAsia="Times New Roman" w:hAnsi="Verdana" w:cs="Times New Roman"/>
          <w:color w:val="333333"/>
          <w:sz w:val="18"/>
          <w:szCs w:val="18"/>
          <w:lang w:eastAsia="ru-RU"/>
        </w:rPr>
        <w:br/>
        <w:t xml:space="preserve">    </w:t>
      </w:r>
      <w:proofErr w:type="spellStart"/>
      <w:proofErr w:type="gramStart"/>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"Введите переменную x:");</w:t>
      </w:r>
      <w:r w:rsidRPr="006B40B7">
        <w:rPr>
          <w:rFonts w:ascii="Verdana" w:eastAsia="Times New Roman" w:hAnsi="Verdana" w:cs="Times New Roman"/>
          <w:color w:val="333333"/>
          <w:sz w:val="18"/>
          <w:szCs w:val="18"/>
          <w:lang w:eastAsia="ru-RU"/>
        </w:rPr>
        <w:br/>
        <w:t xml:space="preserve">    </w:t>
      </w:r>
      <w:proofErr w:type="spell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spellStart"/>
      <w:r w:rsidRPr="006B40B7">
        <w:rPr>
          <w:rFonts w:ascii="Verdana" w:eastAsia="Times New Roman" w:hAnsi="Verdana" w:cs="Times New Roman"/>
          <w:color w:val="333333"/>
          <w:sz w:val="18"/>
          <w:szCs w:val="18"/>
          <w:lang w:eastAsia="ru-RU"/>
        </w:rPr>
        <w:t>d",&amp;x</w:t>
      </w:r>
      <w:proofErr w:type="spellEnd"/>
      <w:r w:rsidRPr="006B40B7">
        <w:rPr>
          <w:rFonts w:ascii="Verdana" w:eastAsia="Times New Roman" w:hAnsi="Verdana" w:cs="Times New Roman"/>
          <w:color w:val="333333"/>
          <w:sz w:val="18"/>
          <w:szCs w:val="18"/>
          <w:lang w:eastAsia="ru-RU"/>
        </w:rPr>
        <w:t>);</w:t>
      </w:r>
      <w:r w:rsidRPr="006B40B7">
        <w:rPr>
          <w:rFonts w:ascii="Verdana" w:eastAsia="Times New Roman" w:hAnsi="Verdana" w:cs="Times New Roman"/>
          <w:color w:val="333333"/>
          <w:sz w:val="18"/>
          <w:szCs w:val="18"/>
          <w:lang w:eastAsia="ru-RU"/>
        </w:rPr>
        <w:br/>
        <w:t xml:space="preserve">    </w:t>
      </w:r>
      <w:proofErr w:type="spellStart"/>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("Переменная x=%</w:t>
      </w:r>
      <w:proofErr w:type="spellStart"/>
      <w:r w:rsidRPr="006B40B7">
        <w:rPr>
          <w:rFonts w:ascii="Verdana" w:eastAsia="Times New Roman" w:hAnsi="Verdana" w:cs="Times New Roman"/>
          <w:color w:val="333333"/>
          <w:sz w:val="18"/>
          <w:szCs w:val="18"/>
          <w:lang w:eastAsia="ru-RU"/>
        </w:rPr>
        <w:t>d",x</w:t>
      </w:r>
      <w:proofErr w:type="spellEnd"/>
      <w:r w:rsidRPr="006B40B7">
        <w:rPr>
          <w:rFonts w:ascii="Verdana" w:eastAsia="Times New Roman" w:hAnsi="Verdana" w:cs="Times New Roman"/>
          <w:color w:val="333333"/>
          <w:sz w:val="18"/>
          <w:szCs w:val="18"/>
          <w:lang w:eastAsia="ru-RU"/>
        </w:rPr>
        <w:t>);</w:t>
      </w:r>
      <w:r w:rsidRPr="006B40B7">
        <w:rPr>
          <w:rFonts w:ascii="Verdana" w:eastAsia="Times New Roman" w:hAnsi="Verdana" w:cs="Times New Roman"/>
          <w:color w:val="333333"/>
          <w:sz w:val="18"/>
          <w:szCs w:val="18"/>
          <w:lang w:eastAsia="ru-RU"/>
        </w:rPr>
        <w:br/>
        <w:t>}</w:t>
      </w:r>
    </w:p>
    <w:p w14:paraId="15A38569"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Теперь давайте вернёмся к управляющей строке функции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Ещё раз:</w:t>
      </w:r>
    </w:p>
    <w:p w14:paraId="3D41C438"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proofErr w:type="spellStart"/>
      <w:r w:rsidRPr="006B40B7">
        <w:rPr>
          <w:rFonts w:ascii="Verdana" w:eastAsia="Times New Roman" w:hAnsi="Verdana" w:cs="Times New Roman"/>
          <w:color w:val="333333"/>
          <w:sz w:val="18"/>
          <w:szCs w:val="18"/>
          <w:lang w:eastAsia="ru-RU"/>
        </w:rPr>
        <w:t>int</w:t>
      </w:r>
      <w:proofErr w:type="spellEnd"/>
      <w:r w:rsidRPr="006B40B7">
        <w:rPr>
          <w:rFonts w:ascii="Verdana" w:eastAsia="Times New Roman" w:hAnsi="Verdana" w:cs="Times New Roman"/>
          <w:color w:val="333333"/>
          <w:sz w:val="18"/>
          <w:szCs w:val="18"/>
          <w:lang w:eastAsia="ru-RU"/>
        </w:rPr>
        <w:t xml:space="preserve">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spellStart"/>
      <w:proofErr w:type="gramEnd"/>
      <w:r w:rsidRPr="006B40B7">
        <w:rPr>
          <w:rFonts w:ascii="Verdana" w:eastAsia="Times New Roman" w:hAnsi="Verdana" w:cs="Times New Roman"/>
          <w:color w:val="333333"/>
          <w:sz w:val="18"/>
          <w:szCs w:val="18"/>
          <w:lang w:eastAsia="ru-RU"/>
        </w:rPr>
        <w:t>char</w:t>
      </w:r>
      <w:proofErr w:type="spellEnd"/>
      <w:r w:rsidRPr="006B40B7">
        <w:rPr>
          <w:rFonts w:ascii="Verdana" w:eastAsia="Times New Roman" w:hAnsi="Verdana" w:cs="Times New Roman"/>
          <w:color w:val="333333"/>
          <w:sz w:val="18"/>
          <w:szCs w:val="18"/>
          <w:lang w:eastAsia="ru-RU"/>
        </w:rPr>
        <w:t xml:space="preserve"> *управляющая строка);</w:t>
      </w:r>
    </w:p>
    <w:p w14:paraId="1F115F3A"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Символ пробела в управляющей строке дает команду пропустить один или более пробелов в потоке ввода. Кроме пробела может восприниматься символ табуляции или новой строки. Ненулевой символ указывает на чтение и отбрасывание этого символа.</w:t>
      </w:r>
    </w:p>
    <w:p w14:paraId="787F0776"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Разделителями между двумя вводимыми числами являются символы пробела, табуляции или новой строки. Знак * после % и перед кодом формата (спецификатором формата) дает команду прочитать данные указанного типа, но не присваивать это значение.</w:t>
      </w:r>
    </w:p>
    <w:p w14:paraId="3C4E4070"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Например:</w:t>
      </w:r>
    </w:p>
    <w:p w14:paraId="210AEB38" w14:textId="77777777" w:rsidR="006B40B7" w:rsidRPr="00FC4CAA" w:rsidRDefault="006B40B7" w:rsidP="006B40B7">
      <w:pPr>
        <w:shd w:val="clear" w:color="auto" w:fill="FFFFFF"/>
        <w:spacing w:after="225" w:line="240" w:lineRule="auto"/>
        <w:ind w:right="300"/>
        <w:rPr>
          <w:rFonts w:ascii="Verdana" w:eastAsia="Times New Roman" w:hAnsi="Verdana" w:cs="Times New Roman"/>
          <w:color w:val="333333"/>
          <w:sz w:val="18"/>
          <w:szCs w:val="18"/>
          <w:lang w:val="en-US" w:eastAsia="ru-RU"/>
        </w:rPr>
      </w:pPr>
      <w:proofErr w:type="spellStart"/>
      <w:r w:rsidRPr="006B40B7">
        <w:rPr>
          <w:rFonts w:ascii="Verdana" w:eastAsia="Times New Roman" w:hAnsi="Verdana" w:cs="Times New Roman"/>
          <w:color w:val="333333"/>
          <w:sz w:val="18"/>
          <w:szCs w:val="18"/>
          <w:lang w:val="en-US" w:eastAsia="ru-RU"/>
        </w:rPr>
        <w:t>scanf</w:t>
      </w:r>
      <w:proofErr w:type="spellEnd"/>
      <w:r w:rsidRPr="00FC4CAA">
        <w:rPr>
          <w:rFonts w:ascii="Verdana" w:eastAsia="Times New Roman" w:hAnsi="Verdana" w:cs="Times New Roman"/>
          <w:color w:val="333333"/>
          <w:sz w:val="18"/>
          <w:szCs w:val="18"/>
          <w:lang w:val="en-US" w:eastAsia="ru-RU"/>
        </w:rPr>
        <w:t>("%</w:t>
      </w:r>
      <w:r w:rsidRPr="006B40B7">
        <w:rPr>
          <w:rFonts w:ascii="Verdana" w:eastAsia="Times New Roman" w:hAnsi="Verdana" w:cs="Times New Roman"/>
          <w:color w:val="333333"/>
          <w:sz w:val="18"/>
          <w:szCs w:val="18"/>
          <w:lang w:val="en-US" w:eastAsia="ru-RU"/>
        </w:rPr>
        <w:t>d</w:t>
      </w:r>
      <w:r w:rsidRPr="00FC4CAA">
        <w:rPr>
          <w:rFonts w:ascii="Verdana" w:eastAsia="Times New Roman" w:hAnsi="Verdana" w:cs="Times New Roman"/>
          <w:color w:val="333333"/>
          <w:sz w:val="18"/>
          <w:szCs w:val="18"/>
          <w:lang w:val="en-US" w:eastAsia="ru-RU"/>
        </w:rPr>
        <w:t>%*</w:t>
      </w:r>
      <w:proofErr w:type="spellStart"/>
      <w:r w:rsidRPr="006B40B7">
        <w:rPr>
          <w:rFonts w:ascii="Verdana" w:eastAsia="Times New Roman" w:hAnsi="Verdana" w:cs="Times New Roman"/>
          <w:color w:val="333333"/>
          <w:sz w:val="18"/>
          <w:szCs w:val="18"/>
          <w:lang w:val="en-US" w:eastAsia="ru-RU"/>
        </w:rPr>
        <w:t>c</w:t>
      </w:r>
      <w:r w:rsidRPr="00FC4CAA">
        <w:rPr>
          <w:rFonts w:ascii="Verdana" w:eastAsia="Times New Roman" w:hAnsi="Verdana" w:cs="Times New Roman"/>
          <w:color w:val="333333"/>
          <w:sz w:val="18"/>
          <w:szCs w:val="18"/>
          <w:lang w:val="en-US" w:eastAsia="ru-RU"/>
        </w:rPr>
        <w:t>%</w:t>
      </w:r>
      <w:r w:rsidRPr="006B40B7">
        <w:rPr>
          <w:rFonts w:ascii="Verdana" w:eastAsia="Times New Roman" w:hAnsi="Verdana" w:cs="Times New Roman"/>
          <w:color w:val="333333"/>
          <w:sz w:val="18"/>
          <w:szCs w:val="18"/>
          <w:lang w:val="en-US" w:eastAsia="ru-RU"/>
        </w:rPr>
        <w:t>d</w:t>
      </w:r>
      <w:proofErr w:type="spellEnd"/>
      <w:proofErr w:type="gramStart"/>
      <w:r w:rsidRPr="00FC4CAA">
        <w:rPr>
          <w:rFonts w:ascii="Verdana" w:eastAsia="Times New Roman" w:hAnsi="Verdana" w:cs="Times New Roman"/>
          <w:color w:val="333333"/>
          <w:sz w:val="18"/>
          <w:szCs w:val="18"/>
          <w:lang w:val="en-US" w:eastAsia="ru-RU"/>
        </w:rPr>
        <w:t>",&amp;</w:t>
      </w:r>
      <w:proofErr w:type="spellStart"/>
      <w:proofErr w:type="gramEnd"/>
      <w:r w:rsidRPr="006B40B7">
        <w:rPr>
          <w:rFonts w:ascii="Verdana" w:eastAsia="Times New Roman" w:hAnsi="Verdana" w:cs="Times New Roman"/>
          <w:color w:val="333333"/>
          <w:sz w:val="18"/>
          <w:szCs w:val="18"/>
          <w:lang w:val="en-US" w:eastAsia="ru-RU"/>
        </w:rPr>
        <w:t>i</w:t>
      </w:r>
      <w:proofErr w:type="spellEnd"/>
      <w:r w:rsidRPr="00FC4CAA">
        <w:rPr>
          <w:rFonts w:ascii="Verdana" w:eastAsia="Times New Roman" w:hAnsi="Verdana" w:cs="Times New Roman"/>
          <w:color w:val="333333"/>
          <w:sz w:val="18"/>
          <w:szCs w:val="18"/>
          <w:lang w:val="en-US" w:eastAsia="ru-RU"/>
        </w:rPr>
        <w:t>,&amp;</w:t>
      </w:r>
      <w:r w:rsidRPr="006B40B7">
        <w:rPr>
          <w:rFonts w:ascii="Verdana" w:eastAsia="Times New Roman" w:hAnsi="Verdana" w:cs="Times New Roman"/>
          <w:color w:val="333333"/>
          <w:sz w:val="18"/>
          <w:szCs w:val="18"/>
          <w:lang w:val="en-US" w:eastAsia="ru-RU"/>
        </w:rPr>
        <w:t>j</w:t>
      </w:r>
      <w:r w:rsidRPr="00FC4CAA">
        <w:rPr>
          <w:rFonts w:ascii="Verdana" w:eastAsia="Times New Roman" w:hAnsi="Verdana" w:cs="Times New Roman"/>
          <w:color w:val="333333"/>
          <w:sz w:val="18"/>
          <w:szCs w:val="18"/>
          <w:lang w:val="en-US" w:eastAsia="ru-RU"/>
        </w:rPr>
        <w:t>);</w:t>
      </w:r>
    </w:p>
    <w:p w14:paraId="3AEE97B7"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при вводе 50+20 присвоит переменной i значение 50, переменной j - значение 20, а символ + будет прочитан и проигнорирован.</w:t>
      </w:r>
    </w:p>
    <w:p w14:paraId="6E3F0F2F"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В команде формата может быть указана наибольшая ширина поля, которая подлежит считыванию.</w:t>
      </w:r>
    </w:p>
    <w:p w14:paraId="043677C3"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Например:</w:t>
      </w:r>
    </w:p>
    <w:p w14:paraId="389D26B8"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proofErr w:type="spell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("%5s</w:t>
      </w:r>
      <w:proofErr w:type="gramStart"/>
      <w:r w:rsidRPr="006B40B7">
        <w:rPr>
          <w:rFonts w:ascii="Verdana" w:eastAsia="Times New Roman" w:hAnsi="Verdana" w:cs="Times New Roman"/>
          <w:color w:val="333333"/>
          <w:sz w:val="18"/>
          <w:szCs w:val="18"/>
          <w:lang w:eastAsia="ru-RU"/>
        </w:rPr>
        <w:t>",str</w:t>
      </w:r>
      <w:proofErr w:type="gramEnd"/>
      <w:r w:rsidRPr="006B40B7">
        <w:rPr>
          <w:rFonts w:ascii="Verdana" w:eastAsia="Times New Roman" w:hAnsi="Verdana" w:cs="Times New Roman"/>
          <w:color w:val="333333"/>
          <w:sz w:val="18"/>
          <w:szCs w:val="18"/>
          <w:lang w:eastAsia="ru-RU"/>
        </w:rPr>
        <w:t>);</w:t>
      </w:r>
    </w:p>
    <w:p w14:paraId="7FE32121"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указывает необходимость прочитать из потока ввода первые 5 символов. При вводе 1234567890ABC массив </w:t>
      </w:r>
      <w:proofErr w:type="spellStart"/>
      <w:r w:rsidRPr="006B40B7">
        <w:rPr>
          <w:rFonts w:ascii="Verdana" w:eastAsia="Times New Roman" w:hAnsi="Verdana" w:cs="Times New Roman"/>
          <w:color w:val="333333"/>
          <w:sz w:val="18"/>
          <w:szCs w:val="18"/>
          <w:lang w:eastAsia="ru-RU"/>
        </w:rPr>
        <w:t>str</w:t>
      </w:r>
      <w:proofErr w:type="spellEnd"/>
      <w:r w:rsidRPr="006B40B7">
        <w:rPr>
          <w:rFonts w:ascii="Verdana" w:eastAsia="Times New Roman" w:hAnsi="Verdana" w:cs="Times New Roman"/>
          <w:color w:val="333333"/>
          <w:sz w:val="18"/>
          <w:szCs w:val="18"/>
          <w:lang w:eastAsia="ru-RU"/>
        </w:rPr>
        <w:t xml:space="preserve"> будет содержать только 12345, остальные символы будут проигнорированы. Разделители: пробел, символ табуляции и символ новой строки - при вводе символа воспринимаются, как и все другие символы.</w:t>
      </w:r>
    </w:p>
    <w:p w14:paraId="477AE959"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Если в управляющей строке встречаются какие-либо другие символы, то они предназначаются для того, чтобы определить и пропустить соответствующий символ. Поток символов 10plus20 оператором</w:t>
      </w:r>
    </w:p>
    <w:p w14:paraId="5156C6A2" w14:textId="77777777" w:rsidR="006B40B7" w:rsidRPr="00FC4CAA" w:rsidRDefault="006B40B7" w:rsidP="006B40B7">
      <w:pPr>
        <w:shd w:val="clear" w:color="auto" w:fill="FFFFFF"/>
        <w:spacing w:after="225" w:line="240" w:lineRule="auto"/>
        <w:ind w:right="300"/>
        <w:rPr>
          <w:rFonts w:ascii="Verdana" w:eastAsia="Times New Roman" w:hAnsi="Verdana" w:cs="Times New Roman"/>
          <w:color w:val="333333"/>
          <w:sz w:val="18"/>
          <w:szCs w:val="18"/>
          <w:lang w:val="en-US" w:eastAsia="ru-RU"/>
        </w:rPr>
      </w:pPr>
      <w:proofErr w:type="spellStart"/>
      <w:r w:rsidRPr="00FC4CAA">
        <w:rPr>
          <w:rFonts w:ascii="Verdana" w:eastAsia="Times New Roman" w:hAnsi="Verdana" w:cs="Times New Roman"/>
          <w:color w:val="333333"/>
          <w:sz w:val="18"/>
          <w:szCs w:val="18"/>
          <w:lang w:val="en-US" w:eastAsia="ru-RU"/>
        </w:rPr>
        <w:t>scanf</w:t>
      </w:r>
      <w:proofErr w:type="spellEnd"/>
      <w:r w:rsidRPr="00FC4CAA">
        <w:rPr>
          <w:rFonts w:ascii="Verdana" w:eastAsia="Times New Roman" w:hAnsi="Verdana" w:cs="Times New Roman"/>
          <w:color w:val="333333"/>
          <w:sz w:val="18"/>
          <w:szCs w:val="18"/>
          <w:lang w:val="en-US" w:eastAsia="ru-RU"/>
        </w:rPr>
        <w:t>("%</w:t>
      </w:r>
      <w:proofErr w:type="spellStart"/>
      <w:r w:rsidRPr="00FC4CAA">
        <w:rPr>
          <w:rFonts w:ascii="Verdana" w:eastAsia="Times New Roman" w:hAnsi="Verdana" w:cs="Times New Roman"/>
          <w:color w:val="333333"/>
          <w:sz w:val="18"/>
          <w:szCs w:val="18"/>
          <w:lang w:val="en-US" w:eastAsia="ru-RU"/>
        </w:rPr>
        <w:t>dplus%d</w:t>
      </w:r>
      <w:proofErr w:type="spellEnd"/>
      <w:proofErr w:type="gramStart"/>
      <w:r w:rsidRPr="00FC4CAA">
        <w:rPr>
          <w:rFonts w:ascii="Verdana" w:eastAsia="Times New Roman" w:hAnsi="Verdana" w:cs="Times New Roman"/>
          <w:color w:val="333333"/>
          <w:sz w:val="18"/>
          <w:szCs w:val="18"/>
          <w:lang w:val="en-US" w:eastAsia="ru-RU"/>
        </w:rPr>
        <w:t>",&amp;</w:t>
      </w:r>
      <w:proofErr w:type="spellStart"/>
      <w:proofErr w:type="gramEnd"/>
      <w:r w:rsidRPr="00FC4CAA">
        <w:rPr>
          <w:rFonts w:ascii="Verdana" w:eastAsia="Times New Roman" w:hAnsi="Verdana" w:cs="Times New Roman"/>
          <w:color w:val="333333"/>
          <w:sz w:val="18"/>
          <w:szCs w:val="18"/>
          <w:lang w:val="en-US" w:eastAsia="ru-RU"/>
        </w:rPr>
        <w:t>x,&amp;y</w:t>
      </w:r>
      <w:proofErr w:type="spellEnd"/>
      <w:r w:rsidRPr="00FC4CAA">
        <w:rPr>
          <w:rFonts w:ascii="Verdana" w:eastAsia="Times New Roman" w:hAnsi="Verdana" w:cs="Times New Roman"/>
          <w:color w:val="333333"/>
          <w:sz w:val="18"/>
          <w:szCs w:val="18"/>
          <w:lang w:val="en-US" w:eastAsia="ru-RU"/>
        </w:rPr>
        <w:t>);</w:t>
      </w:r>
    </w:p>
    <w:p w14:paraId="090F23C0"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присвоит переменной x значение 10, переменной y - значение 20, а символы </w:t>
      </w:r>
      <w:proofErr w:type="spellStart"/>
      <w:r w:rsidRPr="006B40B7">
        <w:rPr>
          <w:rFonts w:ascii="Verdana" w:eastAsia="Times New Roman" w:hAnsi="Verdana" w:cs="Times New Roman"/>
          <w:color w:val="333333"/>
          <w:sz w:val="18"/>
          <w:szCs w:val="18"/>
          <w:lang w:eastAsia="ru-RU"/>
        </w:rPr>
        <w:t>plus</w:t>
      </w:r>
      <w:proofErr w:type="spellEnd"/>
      <w:r w:rsidRPr="006B40B7">
        <w:rPr>
          <w:rFonts w:ascii="Verdana" w:eastAsia="Times New Roman" w:hAnsi="Verdana" w:cs="Times New Roman"/>
          <w:color w:val="333333"/>
          <w:sz w:val="18"/>
          <w:szCs w:val="18"/>
          <w:lang w:eastAsia="ru-RU"/>
        </w:rPr>
        <w:t xml:space="preserve"> пропустит, так как они встретились в управляющей строке.</w:t>
      </w:r>
    </w:p>
    <w:p w14:paraId="24DB29A2"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Одной из мощных особенностей функции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является возможность задания множества поиска (</w:t>
      </w:r>
      <w:proofErr w:type="spellStart"/>
      <w:r w:rsidRPr="006B40B7">
        <w:rPr>
          <w:rFonts w:ascii="Verdana" w:eastAsia="Times New Roman" w:hAnsi="Verdana" w:cs="Times New Roman"/>
          <w:color w:val="333333"/>
          <w:sz w:val="18"/>
          <w:szCs w:val="18"/>
          <w:lang w:eastAsia="ru-RU"/>
        </w:rPr>
        <w:t>scanset</w:t>
      </w:r>
      <w:proofErr w:type="spellEnd"/>
      <w:r w:rsidRPr="006B40B7">
        <w:rPr>
          <w:rFonts w:ascii="Verdana" w:eastAsia="Times New Roman" w:hAnsi="Verdana" w:cs="Times New Roman"/>
          <w:color w:val="333333"/>
          <w:sz w:val="18"/>
          <w:szCs w:val="18"/>
          <w:lang w:eastAsia="ru-RU"/>
        </w:rPr>
        <w:t xml:space="preserve">). Множество поиска определяет набор символов, с которыми будут сравниваться читаемые функцией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xml:space="preserve">) символы. Функция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xml:space="preserve">) читает символы до тех пор, пока они встречаются в множестве поиска. Как только </w:t>
      </w:r>
      <w:r w:rsidRPr="006B40B7">
        <w:rPr>
          <w:rFonts w:ascii="Verdana" w:eastAsia="Times New Roman" w:hAnsi="Verdana" w:cs="Times New Roman"/>
          <w:color w:val="333333"/>
          <w:sz w:val="18"/>
          <w:szCs w:val="18"/>
          <w:lang w:eastAsia="ru-RU"/>
        </w:rPr>
        <w:lastRenderedPageBreak/>
        <w:t xml:space="preserve">символ, который введен, не встретился в множестве поиска, функция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переходит к следующему спецификатору формата. Множество поиска определяется списком символов, заключённых в квадратные скобки. Перед открывающей скобкой ставиться знак %. Давайте рассмотрим это на примере.</w:t>
      </w:r>
    </w:p>
    <w:p w14:paraId="06D8FE20" w14:textId="77777777" w:rsidR="006B40B7" w:rsidRPr="006B40B7" w:rsidRDefault="006B40B7" w:rsidP="006B40B7">
      <w:pPr>
        <w:shd w:val="clear" w:color="auto" w:fill="FFFFFF"/>
        <w:spacing w:after="0"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#include &lt;</w:t>
      </w:r>
      <w:proofErr w:type="spellStart"/>
      <w:r w:rsidRPr="006B40B7">
        <w:rPr>
          <w:rFonts w:ascii="Verdana" w:eastAsia="Times New Roman" w:hAnsi="Verdana" w:cs="Times New Roman"/>
          <w:color w:val="333333"/>
          <w:sz w:val="18"/>
          <w:szCs w:val="18"/>
          <w:lang w:eastAsia="ru-RU"/>
        </w:rPr>
        <w:t>stdio.h</w:t>
      </w:r>
      <w:proofErr w:type="spellEnd"/>
      <w:r w:rsidRPr="006B40B7">
        <w:rPr>
          <w:rFonts w:ascii="Verdana" w:eastAsia="Times New Roman" w:hAnsi="Verdana" w:cs="Times New Roman"/>
          <w:color w:val="333333"/>
          <w:sz w:val="18"/>
          <w:szCs w:val="18"/>
          <w:lang w:eastAsia="ru-RU"/>
        </w:rPr>
        <w:t>&gt;</w:t>
      </w:r>
      <w:r w:rsidRPr="006B40B7">
        <w:rPr>
          <w:rFonts w:ascii="Verdana" w:eastAsia="Times New Roman" w:hAnsi="Verdana" w:cs="Times New Roman"/>
          <w:color w:val="333333"/>
          <w:sz w:val="18"/>
          <w:szCs w:val="18"/>
          <w:lang w:eastAsia="ru-RU"/>
        </w:rPr>
        <w:br/>
      </w:r>
      <w:r w:rsidRPr="006B40B7">
        <w:rPr>
          <w:rFonts w:ascii="Verdana" w:eastAsia="Times New Roman" w:hAnsi="Verdana" w:cs="Times New Roman"/>
          <w:color w:val="333333"/>
          <w:sz w:val="18"/>
          <w:szCs w:val="18"/>
          <w:lang w:eastAsia="ru-RU"/>
        </w:rPr>
        <w:br/>
      </w:r>
      <w:proofErr w:type="spellStart"/>
      <w:r w:rsidRPr="006B40B7">
        <w:rPr>
          <w:rFonts w:ascii="Verdana" w:eastAsia="Times New Roman" w:hAnsi="Verdana" w:cs="Times New Roman"/>
          <w:color w:val="333333"/>
          <w:sz w:val="18"/>
          <w:szCs w:val="18"/>
          <w:lang w:eastAsia="ru-RU"/>
        </w:rPr>
        <w:t>void</w:t>
      </w:r>
      <w:proofErr w:type="spellEnd"/>
      <w:r w:rsidRPr="006B40B7">
        <w:rPr>
          <w:rFonts w:ascii="Verdana" w:eastAsia="Times New Roman" w:hAnsi="Verdana" w:cs="Times New Roman"/>
          <w:color w:val="333333"/>
          <w:sz w:val="18"/>
          <w:szCs w:val="18"/>
          <w:lang w:eastAsia="ru-RU"/>
        </w:rPr>
        <w:t xml:space="preserve"> </w:t>
      </w:r>
      <w:proofErr w:type="spellStart"/>
      <w:r w:rsidRPr="006B40B7">
        <w:rPr>
          <w:rFonts w:ascii="Verdana" w:eastAsia="Times New Roman" w:hAnsi="Verdana" w:cs="Times New Roman"/>
          <w:color w:val="333333"/>
          <w:sz w:val="18"/>
          <w:szCs w:val="18"/>
          <w:lang w:eastAsia="ru-RU"/>
        </w:rPr>
        <w:t>main</w:t>
      </w:r>
      <w:proofErr w:type="spellEnd"/>
      <w:r w:rsidRPr="006B40B7">
        <w:rPr>
          <w:rFonts w:ascii="Verdana" w:eastAsia="Times New Roman" w:hAnsi="Verdana" w:cs="Times New Roman"/>
          <w:color w:val="333333"/>
          <w:sz w:val="18"/>
          <w:szCs w:val="18"/>
          <w:lang w:eastAsia="ru-RU"/>
        </w:rPr>
        <w:t>(</w:t>
      </w:r>
      <w:proofErr w:type="spellStart"/>
      <w:r w:rsidRPr="006B40B7">
        <w:rPr>
          <w:rFonts w:ascii="Verdana" w:eastAsia="Times New Roman" w:hAnsi="Verdana" w:cs="Times New Roman"/>
          <w:color w:val="333333"/>
          <w:sz w:val="18"/>
          <w:szCs w:val="18"/>
          <w:lang w:eastAsia="ru-RU"/>
        </w:rPr>
        <w:t>void</w:t>
      </w:r>
      <w:proofErr w:type="spellEnd"/>
      <w:r w:rsidRPr="006B40B7">
        <w:rPr>
          <w:rFonts w:ascii="Verdana" w:eastAsia="Times New Roman" w:hAnsi="Verdana" w:cs="Times New Roman"/>
          <w:color w:val="333333"/>
          <w:sz w:val="18"/>
          <w:szCs w:val="18"/>
          <w:lang w:eastAsia="ru-RU"/>
        </w:rPr>
        <w:t>)</w:t>
      </w:r>
      <w:r w:rsidRPr="006B40B7">
        <w:rPr>
          <w:rFonts w:ascii="Verdana" w:eastAsia="Times New Roman" w:hAnsi="Verdana" w:cs="Times New Roman"/>
          <w:color w:val="333333"/>
          <w:sz w:val="18"/>
          <w:szCs w:val="18"/>
          <w:lang w:eastAsia="ru-RU"/>
        </w:rPr>
        <w:br/>
        <w:t>{</w:t>
      </w:r>
      <w:r w:rsidRPr="006B40B7">
        <w:rPr>
          <w:rFonts w:ascii="Verdana" w:eastAsia="Times New Roman" w:hAnsi="Verdana" w:cs="Times New Roman"/>
          <w:color w:val="333333"/>
          <w:sz w:val="18"/>
          <w:szCs w:val="18"/>
          <w:lang w:eastAsia="ru-RU"/>
        </w:rPr>
        <w:br/>
        <w:t xml:space="preserve">    </w:t>
      </w:r>
      <w:proofErr w:type="spellStart"/>
      <w:r w:rsidRPr="006B40B7">
        <w:rPr>
          <w:rFonts w:ascii="Verdana" w:eastAsia="Times New Roman" w:hAnsi="Verdana" w:cs="Times New Roman"/>
          <w:color w:val="333333"/>
          <w:sz w:val="18"/>
          <w:szCs w:val="18"/>
          <w:lang w:eastAsia="ru-RU"/>
        </w:rPr>
        <w:t>char</w:t>
      </w:r>
      <w:proofErr w:type="spellEnd"/>
      <w:r w:rsidRPr="006B40B7">
        <w:rPr>
          <w:rFonts w:ascii="Verdana" w:eastAsia="Times New Roman" w:hAnsi="Verdana" w:cs="Times New Roman"/>
          <w:color w:val="333333"/>
          <w:sz w:val="18"/>
          <w:szCs w:val="18"/>
          <w:lang w:eastAsia="ru-RU"/>
        </w:rPr>
        <w:t xml:space="preserve"> str1[10], str2[10];</w:t>
      </w:r>
      <w:r w:rsidRPr="006B40B7">
        <w:rPr>
          <w:rFonts w:ascii="Verdana" w:eastAsia="Times New Roman" w:hAnsi="Verdana" w:cs="Times New Roman"/>
          <w:color w:val="333333"/>
          <w:sz w:val="18"/>
          <w:szCs w:val="18"/>
          <w:lang w:eastAsia="ru-RU"/>
        </w:rPr>
        <w:br/>
        <w:t xml:space="preserve">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"%[0123456789]%s", str1, str2);</w:t>
      </w:r>
      <w:r w:rsidRPr="006B40B7">
        <w:rPr>
          <w:rFonts w:ascii="Verdana" w:eastAsia="Times New Roman" w:hAnsi="Verdana" w:cs="Times New Roman"/>
          <w:color w:val="333333"/>
          <w:sz w:val="18"/>
          <w:szCs w:val="18"/>
          <w:lang w:eastAsia="ru-RU"/>
        </w:rPr>
        <w:br/>
        <w:t xml:space="preserve">    </w:t>
      </w:r>
      <w:proofErr w:type="spellStart"/>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w:t>
      </w:r>
      <w:proofErr w:type="spellStart"/>
      <w:r w:rsidRPr="006B40B7">
        <w:rPr>
          <w:rFonts w:ascii="Verdana" w:eastAsia="Times New Roman" w:hAnsi="Verdana" w:cs="Times New Roman"/>
          <w:color w:val="333333"/>
          <w:sz w:val="18"/>
          <w:szCs w:val="18"/>
          <w:lang w:eastAsia="ru-RU"/>
        </w:rPr>
        <w:t>n%s</w:t>
      </w:r>
      <w:proofErr w:type="spellEnd"/>
      <w:r w:rsidRPr="006B40B7">
        <w:rPr>
          <w:rFonts w:ascii="Verdana" w:eastAsia="Times New Roman" w:hAnsi="Verdana" w:cs="Times New Roman"/>
          <w:color w:val="333333"/>
          <w:sz w:val="18"/>
          <w:szCs w:val="18"/>
          <w:lang w:eastAsia="ru-RU"/>
        </w:rPr>
        <w:t>\n%s",str1,str2);</w:t>
      </w:r>
      <w:r w:rsidRPr="006B40B7">
        <w:rPr>
          <w:rFonts w:ascii="Verdana" w:eastAsia="Times New Roman" w:hAnsi="Verdana" w:cs="Times New Roman"/>
          <w:color w:val="333333"/>
          <w:sz w:val="18"/>
          <w:szCs w:val="18"/>
          <w:lang w:eastAsia="ru-RU"/>
        </w:rPr>
        <w:br/>
        <w:t>}</w:t>
      </w:r>
      <w:r w:rsidRPr="006B40B7">
        <w:rPr>
          <w:rFonts w:ascii="Verdana" w:eastAsia="Times New Roman" w:hAnsi="Verdana" w:cs="Times New Roman"/>
          <w:color w:val="333333"/>
          <w:sz w:val="18"/>
          <w:szCs w:val="18"/>
          <w:lang w:eastAsia="ru-RU"/>
        </w:rPr>
        <w:br/>
        <w:t>Введём набор символов:</w:t>
      </w:r>
      <w:r w:rsidRPr="006B40B7">
        <w:rPr>
          <w:rFonts w:ascii="Verdana" w:eastAsia="Times New Roman" w:hAnsi="Verdana" w:cs="Times New Roman"/>
          <w:color w:val="333333"/>
          <w:sz w:val="18"/>
          <w:szCs w:val="18"/>
          <w:lang w:eastAsia="ru-RU"/>
        </w:rPr>
        <w:br/>
        <w:t>12345abcdefg456</w:t>
      </w:r>
      <w:r w:rsidRPr="006B40B7">
        <w:rPr>
          <w:rFonts w:ascii="Verdana" w:eastAsia="Times New Roman" w:hAnsi="Verdana" w:cs="Times New Roman"/>
          <w:color w:val="333333"/>
          <w:sz w:val="18"/>
          <w:szCs w:val="18"/>
          <w:lang w:eastAsia="ru-RU"/>
        </w:rPr>
        <w:br/>
      </w:r>
      <w:r w:rsidRPr="006B40B7">
        <w:rPr>
          <w:rFonts w:ascii="Verdana" w:eastAsia="Times New Roman" w:hAnsi="Verdana" w:cs="Times New Roman"/>
          <w:color w:val="333333"/>
          <w:sz w:val="18"/>
          <w:szCs w:val="18"/>
          <w:lang w:eastAsia="ru-RU"/>
        </w:rPr>
        <w:br/>
        <w:t>На экране программа выдаст:</w:t>
      </w:r>
      <w:r w:rsidRPr="006B40B7">
        <w:rPr>
          <w:rFonts w:ascii="Verdana" w:eastAsia="Times New Roman" w:hAnsi="Verdana" w:cs="Times New Roman"/>
          <w:color w:val="333333"/>
          <w:sz w:val="18"/>
          <w:szCs w:val="18"/>
          <w:lang w:eastAsia="ru-RU"/>
        </w:rPr>
        <w:br/>
        <w:t>12345</w:t>
      </w:r>
      <w:r w:rsidRPr="006B40B7">
        <w:rPr>
          <w:rFonts w:ascii="Verdana" w:eastAsia="Times New Roman" w:hAnsi="Verdana" w:cs="Times New Roman"/>
          <w:color w:val="333333"/>
          <w:sz w:val="18"/>
          <w:szCs w:val="18"/>
          <w:lang w:eastAsia="ru-RU"/>
        </w:rPr>
        <w:br/>
        <w:t>abcdefg456</w:t>
      </w:r>
    </w:p>
    <w:p w14:paraId="4D99D609"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При задании множества поиска можно также использовать символ "дефис" для задания промежутков, а также максимальную ширину поля ввода.</w:t>
      </w:r>
    </w:p>
    <w:p w14:paraId="21B4EAE4"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proofErr w:type="spell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("%10[A-Z1-5]", str1);</w:t>
      </w:r>
    </w:p>
    <w:p w14:paraId="34A3FB94"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Можно также определить символы, которые не входят в множество поиска. Перед первым из этих символов ставиться знак ^. Множество символов различает строчные и прописные буквы.</w:t>
      </w:r>
    </w:p>
    <w:p w14:paraId="11F732F0"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Напомню, что при использовании функции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ей в качестве параметров нужно передавать адреса переменных. Выше был написан код:</w:t>
      </w:r>
    </w:p>
    <w:p w14:paraId="5369D051" w14:textId="77777777" w:rsidR="006B40B7" w:rsidRPr="006B40B7" w:rsidRDefault="006B40B7" w:rsidP="006B40B7">
      <w:pPr>
        <w:shd w:val="clear" w:color="auto" w:fill="FFFFFF"/>
        <w:spacing w:after="0" w:line="240" w:lineRule="auto"/>
        <w:ind w:right="300"/>
        <w:rPr>
          <w:rFonts w:ascii="Verdana" w:eastAsia="Times New Roman" w:hAnsi="Verdana" w:cs="Times New Roman"/>
          <w:color w:val="333333"/>
          <w:sz w:val="18"/>
          <w:szCs w:val="18"/>
          <w:lang w:eastAsia="ru-RU"/>
        </w:rPr>
      </w:pPr>
      <w:proofErr w:type="spellStart"/>
      <w:r w:rsidRPr="006B40B7">
        <w:rPr>
          <w:rFonts w:ascii="Verdana" w:eastAsia="Times New Roman" w:hAnsi="Verdana" w:cs="Times New Roman"/>
          <w:color w:val="333333"/>
          <w:sz w:val="18"/>
          <w:szCs w:val="18"/>
          <w:lang w:eastAsia="ru-RU"/>
        </w:rPr>
        <w:t>char</w:t>
      </w:r>
      <w:proofErr w:type="spellEnd"/>
      <w:r w:rsidRPr="006B40B7">
        <w:rPr>
          <w:rFonts w:ascii="Verdana" w:eastAsia="Times New Roman" w:hAnsi="Verdana" w:cs="Times New Roman"/>
          <w:color w:val="333333"/>
          <w:sz w:val="18"/>
          <w:szCs w:val="18"/>
          <w:lang w:eastAsia="ru-RU"/>
        </w:rPr>
        <w:t xml:space="preserve"> </w:t>
      </w:r>
      <w:proofErr w:type="spellStart"/>
      <w:proofErr w:type="gramStart"/>
      <w:r w:rsidRPr="006B40B7">
        <w:rPr>
          <w:rFonts w:ascii="Verdana" w:eastAsia="Times New Roman" w:hAnsi="Verdana" w:cs="Times New Roman"/>
          <w:color w:val="333333"/>
          <w:sz w:val="18"/>
          <w:szCs w:val="18"/>
          <w:lang w:eastAsia="ru-RU"/>
        </w:rPr>
        <w:t>str</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80];        // массив на 80 символов</w:t>
      </w:r>
      <w:r w:rsidRPr="006B40B7">
        <w:rPr>
          <w:rFonts w:ascii="Verdana" w:eastAsia="Times New Roman" w:hAnsi="Verdana" w:cs="Times New Roman"/>
          <w:color w:val="333333"/>
          <w:sz w:val="18"/>
          <w:szCs w:val="18"/>
          <w:lang w:eastAsia="ru-RU"/>
        </w:rPr>
        <w:br/>
      </w:r>
      <w:proofErr w:type="spell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("%s",</w:t>
      </w:r>
      <w:proofErr w:type="spellStart"/>
      <w:r w:rsidRPr="006B40B7">
        <w:rPr>
          <w:rFonts w:ascii="Verdana" w:eastAsia="Times New Roman" w:hAnsi="Verdana" w:cs="Times New Roman"/>
          <w:color w:val="333333"/>
          <w:sz w:val="18"/>
          <w:szCs w:val="18"/>
          <w:lang w:eastAsia="ru-RU"/>
        </w:rPr>
        <w:t>str</w:t>
      </w:r>
      <w:proofErr w:type="spellEnd"/>
      <w:r w:rsidRPr="006B40B7">
        <w:rPr>
          <w:rFonts w:ascii="Verdana" w:eastAsia="Times New Roman" w:hAnsi="Verdana" w:cs="Times New Roman"/>
          <w:color w:val="333333"/>
          <w:sz w:val="18"/>
          <w:szCs w:val="18"/>
          <w:lang w:eastAsia="ru-RU"/>
        </w:rPr>
        <w:t>);</w:t>
      </w:r>
    </w:p>
    <w:p w14:paraId="1D6996EF" w14:textId="77777777" w:rsidR="006B40B7" w:rsidRPr="006B40B7" w:rsidRDefault="006B40B7" w:rsidP="006B40B7">
      <w:pPr>
        <w:shd w:val="clear" w:color="auto" w:fill="FFFFFF"/>
        <w:spacing w:after="225" w:line="240" w:lineRule="auto"/>
        <w:ind w:right="300"/>
        <w:rPr>
          <w:rFonts w:ascii="Verdana" w:eastAsia="Times New Roman" w:hAnsi="Verdana" w:cs="Times New Roman"/>
          <w:color w:val="333333"/>
          <w:sz w:val="18"/>
          <w:szCs w:val="18"/>
          <w:lang w:eastAsia="ru-RU"/>
        </w:rPr>
      </w:pPr>
      <w:r w:rsidRPr="006B40B7">
        <w:rPr>
          <w:rFonts w:ascii="Verdana" w:eastAsia="Times New Roman" w:hAnsi="Verdana" w:cs="Times New Roman"/>
          <w:color w:val="333333"/>
          <w:sz w:val="18"/>
          <w:szCs w:val="18"/>
          <w:lang w:eastAsia="ru-RU"/>
        </w:rPr>
        <w:t xml:space="preserve">Обратите внимание на то, что перед </w:t>
      </w:r>
      <w:proofErr w:type="spellStart"/>
      <w:r w:rsidRPr="006B40B7">
        <w:rPr>
          <w:rFonts w:ascii="Verdana" w:eastAsia="Times New Roman" w:hAnsi="Verdana" w:cs="Times New Roman"/>
          <w:color w:val="333333"/>
          <w:sz w:val="18"/>
          <w:szCs w:val="18"/>
          <w:lang w:eastAsia="ru-RU"/>
        </w:rPr>
        <w:t>str</w:t>
      </w:r>
      <w:proofErr w:type="spellEnd"/>
      <w:r w:rsidRPr="006B40B7">
        <w:rPr>
          <w:rFonts w:ascii="Verdana" w:eastAsia="Times New Roman" w:hAnsi="Verdana" w:cs="Times New Roman"/>
          <w:color w:val="333333"/>
          <w:sz w:val="18"/>
          <w:szCs w:val="18"/>
          <w:lang w:eastAsia="ru-RU"/>
        </w:rPr>
        <w:t xml:space="preserve"> не стоит символ &amp;. Это сделано потому, что </w:t>
      </w:r>
      <w:proofErr w:type="spellStart"/>
      <w:r w:rsidRPr="006B40B7">
        <w:rPr>
          <w:rFonts w:ascii="Verdana" w:eastAsia="Times New Roman" w:hAnsi="Verdana" w:cs="Times New Roman"/>
          <w:color w:val="333333"/>
          <w:sz w:val="18"/>
          <w:szCs w:val="18"/>
          <w:lang w:eastAsia="ru-RU"/>
        </w:rPr>
        <w:t>str</w:t>
      </w:r>
      <w:proofErr w:type="spellEnd"/>
      <w:r w:rsidRPr="006B40B7">
        <w:rPr>
          <w:rFonts w:ascii="Verdana" w:eastAsia="Times New Roman" w:hAnsi="Verdana" w:cs="Times New Roman"/>
          <w:color w:val="333333"/>
          <w:sz w:val="18"/>
          <w:szCs w:val="18"/>
          <w:lang w:eastAsia="ru-RU"/>
        </w:rPr>
        <w:t xml:space="preserve"> является массивом, а имя массива - </w:t>
      </w:r>
      <w:proofErr w:type="spellStart"/>
      <w:r w:rsidRPr="006B40B7">
        <w:rPr>
          <w:rFonts w:ascii="Verdana" w:eastAsia="Times New Roman" w:hAnsi="Verdana" w:cs="Times New Roman"/>
          <w:color w:val="333333"/>
          <w:sz w:val="18"/>
          <w:szCs w:val="18"/>
          <w:lang w:eastAsia="ru-RU"/>
        </w:rPr>
        <w:t>str</w:t>
      </w:r>
      <w:proofErr w:type="spellEnd"/>
      <w:r w:rsidRPr="006B40B7">
        <w:rPr>
          <w:rFonts w:ascii="Verdana" w:eastAsia="Times New Roman" w:hAnsi="Verdana" w:cs="Times New Roman"/>
          <w:color w:val="333333"/>
          <w:sz w:val="18"/>
          <w:szCs w:val="18"/>
          <w:lang w:eastAsia="ru-RU"/>
        </w:rPr>
        <w:t xml:space="preserve"> является указателем на первый элемент массива. Поэтому знак &amp; не ставиться. Мы уже передаем функции </w:t>
      </w:r>
      <w:proofErr w:type="spellStart"/>
      <w:proofErr w:type="gramStart"/>
      <w:r w:rsidRPr="006B40B7">
        <w:rPr>
          <w:rFonts w:ascii="Verdana" w:eastAsia="Times New Roman" w:hAnsi="Verdana" w:cs="Times New Roman"/>
          <w:color w:val="333333"/>
          <w:sz w:val="18"/>
          <w:szCs w:val="18"/>
          <w:lang w:eastAsia="ru-RU"/>
        </w:rPr>
        <w:t>scanf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xml:space="preserve">) адрес. Ну проще говоря </w:t>
      </w:r>
      <w:proofErr w:type="spellStart"/>
      <w:r w:rsidRPr="006B40B7">
        <w:rPr>
          <w:rFonts w:ascii="Verdana" w:eastAsia="Times New Roman" w:hAnsi="Verdana" w:cs="Times New Roman"/>
          <w:color w:val="333333"/>
          <w:sz w:val="18"/>
          <w:szCs w:val="18"/>
          <w:lang w:eastAsia="ru-RU"/>
        </w:rPr>
        <w:t>str</w:t>
      </w:r>
      <w:proofErr w:type="spellEnd"/>
      <w:r w:rsidRPr="006B40B7">
        <w:rPr>
          <w:rFonts w:ascii="Verdana" w:eastAsia="Times New Roman" w:hAnsi="Verdana" w:cs="Times New Roman"/>
          <w:color w:val="333333"/>
          <w:sz w:val="18"/>
          <w:szCs w:val="18"/>
          <w:lang w:eastAsia="ru-RU"/>
        </w:rPr>
        <w:t xml:space="preserve"> это адрес в памяти </w:t>
      </w:r>
      <w:proofErr w:type="gramStart"/>
      <w:r w:rsidRPr="006B40B7">
        <w:rPr>
          <w:rFonts w:ascii="Verdana" w:eastAsia="Times New Roman" w:hAnsi="Verdana" w:cs="Times New Roman"/>
          <w:color w:val="333333"/>
          <w:sz w:val="18"/>
          <w:szCs w:val="18"/>
          <w:lang w:eastAsia="ru-RU"/>
        </w:rPr>
        <w:t>компьютера</w:t>
      </w:r>
      <w:proofErr w:type="gramEnd"/>
      <w:r w:rsidRPr="006B40B7">
        <w:rPr>
          <w:rFonts w:ascii="Verdana" w:eastAsia="Times New Roman" w:hAnsi="Verdana" w:cs="Times New Roman"/>
          <w:color w:val="333333"/>
          <w:sz w:val="18"/>
          <w:szCs w:val="18"/>
          <w:lang w:eastAsia="ru-RU"/>
        </w:rPr>
        <w:t xml:space="preserve"> где будет храниться значение первого элемента массива.</w:t>
      </w:r>
    </w:p>
    <w:p w14:paraId="76D00AB0"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26370729"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281A883D"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Функции форматного вывода. Управляющая строка. Спецификаторы формата.</w:t>
      </w:r>
    </w:p>
    <w:p w14:paraId="1CE9458F" w14:textId="77777777" w:rsidR="006B40B7" w:rsidRPr="006B40B7" w:rsidRDefault="006B40B7" w:rsidP="006B40B7">
      <w:pPr>
        <w:spacing w:after="200" w:line="276" w:lineRule="auto"/>
        <w:ind w:left="720"/>
        <w:contextualSpacing/>
        <w:rPr>
          <w:rFonts w:ascii="Courier New" w:eastAsia="Calibri" w:hAnsi="Courier New" w:cs="Courier New"/>
          <w:sz w:val="24"/>
          <w:szCs w:val="24"/>
        </w:rPr>
      </w:pPr>
    </w:p>
    <w:p w14:paraId="3C1E37AC" w14:textId="77777777" w:rsidR="006B40B7" w:rsidRPr="006B40B7" w:rsidRDefault="006B40B7" w:rsidP="006B40B7">
      <w:pPr>
        <w:spacing w:after="240" w:line="300" w:lineRule="atLeast"/>
        <w:outlineLvl w:val="1"/>
        <w:rPr>
          <w:ins w:id="21" w:author="Unknown"/>
          <w:rFonts w:ascii="Tahoma" w:eastAsia="Times New Roman" w:hAnsi="Tahoma" w:cs="Tahoma"/>
          <w:b/>
          <w:bCs/>
          <w:color w:val="000000"/>
          <w:sz w:val="18"/>
          <w:szCs w:val="18"/>
          <w:lang w:eastAsia="ru-RU"/>
        </w:rPr>
      </w:pPr>
      <w:ins w:id="22" w:author="Unknown">
        <w:r w:rsidRPr="006B40B7">
          <w:rPr>
            <w:rFonts w:ascii="Tahoma" w:eastAsia="Times New Roman" w:hAnsi="Tahoma" w:cs="Tahoma"/>
            <w:b/>
            <w:bCs/>
            <w:color w:val="000000"/>
            <w:sz w:val="18"/>
            <w:szCs w:val="18"/>
            <w:lang w:eastAsia="ru-RU"/>
          </w:rPr>
          <w:t>Введение</w:t>
        </w:r>
      </w:ins>
    </w:p>
    <w:p w14:paraId="6E4A8837" w14:textId="77777777" w:rsidR="006B40B7" w:rsidRPr="006B40B7" w:rsidRDefault="006B40B7" w:rsidP="006B40B7">
      <w:pPr>
        <w:spacing w:after="225" w:line="300" w:lineRule="atLeast"/>
        <w:ind w:right="300"/>
        <w:rPr>
          <w:ins w:id="23" w:author="Unknown"/>
          <w:rFonts w:ascii="Verdana" w:eastAsia="Times New Roman" w:hAnsi="Verdana" w:cs="Times New Roman"/>
          <w:color w:val="333333"/>
          <w:sz w:val="18"/>
          <w:szCs w:val="18"/>
          <w:lang w:eastAsia="ru-RU"/>
        </w:rPr>
      </w:pPr>
      <w:ins w:id="24" w:author="Unknown">
        <w:r w:rsidRPr="006B40B7">
          <w:rPr>
            <w:rFonts w:ascii="Verdana" w:eastAsia="Times New Roman" w:hAnsi="Verdana" w:cs="Times New Roman"/>
            <w:color w:val="333333"/>
            <w:sz w:val="18"/>
            <w:szCs w:val="18"/>
            <w:lang w:eastAsia="ru-RU"/>
          </w:rPr>
          <w:t>Стандартная библиотека C/C++ включает ряд функций для чтения и записи на консоли (клавиатура и монитор). Эти функции читают и пишут данные как простой поток символов.</w:t>
        </w:r>
      </w:ins>
    </w:p>
    <w:p w14:paraId="3C5891CE" w14:textId="77777777" w:rsidR="006B40B7" w:rsidRPr="006B40B7" w:rsidRDefault="006B40B7" w:rsidP="006B40B7">
      <w:pPr>
        <w:spacing w:after="225" w:line="300" w:lineRule="atLeast"/>
        <w:ind w:right="300"/>
        <w:rPr>
          <w:ins w:id="25" w:author="Unknown"/>
          <w:rFonts w:ascii="Verdana" w:eastAsia="Times New Roman" w:hAnsi="Verdana" w:cs="Times New Roman"/>
          <w:color w:val="333333"/>
          <w:sz w:val="18"/>
          <w:szCs w:val="18"/>
          <w:lang w:eastAsia="ru-RU"/>
        </w:rPr>
      </w:pPr>
      <w:ins w:id="26" w:author="Unknown">
        <w:r w:rsidRPr="006B40B7">
          <w:rPr>
            <w:rFonts w:ascii="Verdana" w:eastAsia="Times New Roman" w:hAnsi="Verdana" w:cs="Times New Roman"/>
            <w:color w:val="333333"/>
            <w:sz w:val="18"/>
            <w:szCs w:val="18"/>
            <w:lang w:eastAsia="ru-RU"/>
          </w:rPr>
          <w:t>Понятие потока (</w:t>
        </w:r>
        <w:proofErr w:type="spellStart"/>
        <w:r w:rsidRPr="006B40B7">
          <w:rPr>
            <w:rFonts w:ascii="Verdana" w:eastAsia="Times New Roman" w:hAnsi="Verdana" w:cs="Times New Roman"/>
            <w:color w:val="333333"/>
            <w:sz w:val="18"/>
            <w:szCs w:val="18"/>
            <w:lang w:eastAsia="ru-RU"/>
          </w:rPr>
          <w:t>stream</w:t>
        </w:r>
        <w:proofErr w:type="spellEnd"/>
        <w:r w:rsidRPr="006B40B7">
          <w:rPr>
            <w:rFonts w:ascii="Verdana" w:eastAsia="Times New Roman" w:hAnsi="Verdana" w:cs="Times New Roman"/>
            <w:color w:val="333333"/>
            <w:sz w:val="18"/>
            <w:szCs w:val="18"/>
            <w:lang w:eastAsia="ru-RU"/>
          </w:rPr>
          <w:t>), использованное в программировании, тесно связано с обычным, бытовым пониманием этого слова. Поток ввода можно сравнить с трубой, по которой вода (информация) поступает в бассейн (память компьютера), поток вывода - с трубой, по которой вода выходит из бассейна. Важной особенностью этой трубы является то, что в каждый момент времени данные могут двигаться только в одном направлении. Даже если одна и та же труба используется для ввода и вывода, это не может происходить одновременно: для переключения направления потока его нужно остановить, выполнить некие действия и лишь затем направить поток в обратном направлении. Другой особенностью потока является то, что он почти никогда не иссякает. Иногда он высыхает, но этот период не может быть долгим, если система функционирует нормально.</w:t>
        </w:r>
      </w:ins>
    </w:p>
    <w:p w14:paraId="2CDE4E00" w14:textId="77777777" w:rsidR="006B40B7" w:rsidRPr="006B40B7" w:rsidRDefault="006B40B7" w:rsidP="006B40B7">
      <w:pPr>
        <w:spacing w:after="240" w:line="300" w:lineRule="atLeast"/>
        <w:outlineLvl w:val="1"/>
        <w:rPr>
          <w:ins w:id="27" w:author="Unknown"/>
          <w:rFonts w:ascii="Tahoma" w:eastAsia="Times New Roman" w:hAnsi="Tahoma" w:cs="Tahoma"/>
          <w:b/>
          <w:bCs/>
          <w:color w:val="000000"/>
          <w:sz w:val="18"/>
          <w:szCs w:val="18"/>
          <w:lang w:eastAsia="ru-RU"/>
        </w:rPr>
      </w:pPr>
      <w:ins w:id="28" w:author="Unknown">
        <w:r w:rsidRPr="006B40B7">
          <w:rPr>
            <w:rFonts w:ascii="Tahoma" w:eastAsia="Times New Roman" w:hAnsi="Tahoma" w:cs="Tahoma"/>
            <w:b/>
            <w:bCs/>
            <w:color w:val="000000"/>
            <w:sz w:val="18"/>
            <w:szCs w:val="18"/>
            <w:lang w:eastAsia="ru-RU"/>
          </w:rPr>
          <w:t xml:space="preserve">Функция стандартного вывода </w:t>
        </w:r>
        <w:proofErr w:type="spellStart"/>
        <w:proofErr w:type="gramStart"/>
        <w:r w:rsidRPr="006B40B7">
          <w:rPr>
            <w:rFonts w:ascii="Tahoma" w:eastAsia="Times New Roman" w:hAnsi="Tahoma" w:cs="Tahoma"/>
            <w:b/>
            <w:bCs/>
            <w:color w:val="000000"/>
            <w:sz w:val="18"/>
            <w:szCs w:val="18"/>
            <w:lang w:eastAsia="ru-RU"/>
          </w:rPr>
          <w:t>printf</w:t>
        </w:r>
        <w:proofErr w:type="spellEnd"/>
        <w:r w:rsidRPr="006B40B7">
          <w:rPr>
            <w:rFonts w:ascii="Tahoma" w:eastAsia="Times New Roman" w:hAnsi="Tahoma" w:cs="Tahoma"/>
            <w:b/>
            <w:bCs/>
            <w:color w:val="000000"/>
            <w:sz w:val="18"/>
            <w:szCs w:val="18"/>
            <w:lang w:eastAsia="ru-RU"/>
          </w:rPr>
          <w:t>(</w:t>
        </w:r>
        <w:proofErr w:type="gramEnd"/>
        <w:r w:rsidRPr="006B40B7">
          <w:rPr>
            <w:rFonts w:ascii="Tahoma" w:eastAsia="Times New Roman" w:hAnsi="Tahoma" w:cs="Tahoma"/>
            <w:b/>
            <w:bCs/>
            <w:color w:val="000000"/>
            <w:sz w:val="18"/>
            <w:szCs w:val="18"/>
            <w:lang w:eastAsia="ru-RU"/>
          </w:rPr>
          <w:t>)</w:t>
        </w:r>
      </w:ins>
    </w:p>
    <w:p w14:paraId="67631862" w14:textId="77777777" w:rsidR="006B40B7" w:rsidRPr="006B40B7" w:rsidRDefault="006B40B7" w:rsidP="006B40B7">
      <w:pPr>
        <w:spacing w:after="225" w:line="300" w:lineRule="atLeast"/>
        <w:ind w:right="300"/>
        <w:rPr>
          <w:ins w:id="29" w:author="Unknown"/>
          <w:rFonts w:ascii="Verdana" w:eastAsia="Times New Roman" w:hAnsi="Verdana" w:cs="Times New Roman"/>
          <w:color w:val="333333"/>
          <w:sz w:val="18"/>
          <w:szCs w:val="18"/>
          <w:lang w:eastAsia="ru-RU"/>
        </w:rPr>
      </w:pPr>
      <w:ins w:id="30" w:author="Unknown">
        <w:r w:rsidRPr="006B40B7">
          <w:rPr>
            <w:rFonts w:ascii="Verdana" w:eastAsia="Times New Roman" w:hAnsi="Verdana" w:cs="Times New Roman"/>
            <w:color w:val="333333"/>
            <w:sz w:val="18"/>
            <w:szCs w:val="18"/>
            <w:lang w:eastAsia="ru-RU"/>
          </w:rPr>
          <w:t xml:space="preserve">Функция </w:t>
        </w:r>
        <w:proofErr w:type="spellStart"/>
        <w:proofErr w:type="gramStart"/>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является функцией стандартного вывода. С помощью этой функции можно вывести на экран монитора строку символов, число, значение переменной... </w:t>
        </w:r>
      </w:ins>
    </w:p>
    <w:p w14:paraId="5FAB6541" w14:textId="77777777" w:rsidR="006B40B7" w:rsidRPr="006B40B7" w:rsidRDefault="006B40B7" w:rsidP="006B40B7">
      <w:pPr>
        <w:spacing w:after="0" w:line="300" w:lineRule="atLeast"/>
        <w:ind w:right="300"/>
        <w:rPr>
          <w:ins w:id="31" w:author="Unknown"/>
          <w:rFonts w:ascii="Verdana" w:eastAsia="Times New Roman" w:hAnsi="Verdana" w:cs="Times New Roman"/>
          <w:color w:val="333333"/>
          <w:sz w:val="18"/>
          <w:szCs w:val="18"/>
          <w:lang w:eastAsia="ru-RU"/>
        </w:rPr>
      </w:pPr>
      <w:ins w:id="32" w:author="Unknown">
        <w:r w:rsidRPr="006B40B7">
          <w:rPr>
            <w:rFonts w:ascii="Verdana" w:eastAsia="Times New Roman" w:hAnsi="Verdana" w:cs="Times New Roman"/>
            <w:color w:val="333333"/>
            <w:sz w:val="18"/>
            <w:szCs w:val="18"/>
            <w:lang w:eastAsia="ru-RU"/>
          </w:rPr>
          <w:lastRenderedPageBreak/>
          <w:t xml:space="preserve">Функция </w:t>
        </w:r>
        <w:proofErr w:type="spellStart"/>
        <w:proofErr w:type="gramStart"/>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xml:space="preserve">) имеет прототип в файле </w:t>
        </w:r>
        <w:proofErr w:type="spellStart"/>
        <w:r w:rsidRPr="006B40B7">
          <w:rPr>
            <w:rFonts w:ascii="Verdana" w:eastAsia="Times New Roman" w:hAnsi="Verdana" w:cs="Times New Roman"/>
            <w:color w:val="333333"/>
            <w:sz w:val="18"/>
            <w:szCs w:val="18"/>
            <w:lang w:eastAsia="ru-RU"/>
          </w:rPr>
          <w:t>stdio.h</w:t>
        </w:r>
        <w:proofErr w:type="spellEnd"/>
        <w:r w:rsidRPr="006B40B7">
          <w:rPr>
            <w:rFonts w:ascii="Verdana" w:eastAsia="Times New Roman" w:hAnsi="Verdana" w:cs="Times New Roman"/>
            <w:color w:val="333333"/>
            <w:sz w:val="18"/>
            <w:szCs w:val="18"/>
            <w:lang w:eastAsia="ru-RU"/>
          </w:rPr>
          <w:br/>
        </w:r>
        <w:proofErr w:type="spellStart"/>
        <w:r w:rsidRPr="006B40B7">
          <w:rPr>
            <w:rFonts w:ascii="Verdana" w:eastAsia="Times New Roman" w:hAnsi="Verdana" w:cs="Times New Roman"/>
            <w:color w:val="333333"/>
            <w:sz w:val="18"/>
            <w:szCs w:val="18"/>
            <w:lang w:eastAsia="ru-RU"/>
          </w:rPr>
          <w:t>int</w:t>
        </w:r>
        <w:proofErr w:type="spellEnd"/>
        <w:r w:rsidRPr="006B40B7">
          <w:rPr>
            <w:rFonts w:ascii="Verdana" w:eastAsia="Times New Roman" w:hAnsi="Verdana" w:cs="Times New Roman"/>
            <w:color w:val="333333"/>
            <w:sz w:val="18"/>
            <w:szCs w:val="18"/>
            <w:lang w:eastAsia="ru-RU"/>
          </w:rPr>
          <w:t xml:space="preserve"> </w:t>
        </w:r>
        <w:proofErr w:type="spellStart"/>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w:t>
        </w:r>
        <w:proofErr w:type="spellStart"/>
        <w:r w:rsidRPr="006B40B7">
          <w:rPr>
            <w:rFonts w:ascii="Verdana" w:eastAsia="Times New Roman" w:hAnsi="Verdana" w:cs="Times New Roman"/>
            <w:color w:val="333333"/>
            <w:sz w:val="18"/>
            <w:szCs w:val="18"/>
            <w:lang w:eastAsia="ru-RU"/>
          </w:rPr>
          <w:t>char</w:t>
        </w:r>
        <w:proofErr w:type="spellEnd"/>
        <w:r w:rsidRPr="006B40B7">
          <w:rPr>
            <w:rFonts w:ascii="Verdana" w:eastAsia="Times New Roman" w:hAnsi="Verdana" w:cs="Times New Roman"/>
            <w:color w:val="333333"/>
            <w:sz w:val="18"/>
            <w:szCs w:val="18"/>
            <w:lang w:eastAsia="ru-RU"/>
          </w:rPr>
          <w:t xml:space="preserve"> *управляющая строка, ...);</w:t>
        </w:r>
      </w:ins>
    </w:p>
    <w:p w14:paraId="4D585FE8" w14:textId="77777777" w:rsidR="006B40B7" w:rsidRPr="006B40B7" w:rsidRDefault="006B40B7" w:rsidP="006B40B7">
      <w:pPr>
        <w:spacing w:after="225" w:line="300" w:lineRule="atLeast"/>
        <w:ind w:right="300"/>
        <w:rPr>
          <w:ins w:id="33" w:author="Unknown"/>
          <w:rFonts w:ascii="Verdana" w:eastAsia="Times New Roman" w:hAnsi="Verdana" w:cs="Times New Roman"/>
          <w:color w:val="333333"/>
          <w:sz w:val="18"/>
          <w:szCs w:val="18"/>
          <w:lang w:eastAsia="ru-RU"/>
        </w:rPr>
      </w:pPr>
      <w:ins w:id="34" w:author="Unknown">
        <w:r w:rsidRPr="006B40B7">
          <w:rPr>
            <w:rFonts w:ascii="Verdana" w:eastAsia="Times New Roman" w:hAnsi="Verdana" w:cs="Times New Roman"/>
            <w:color w:val="333333"/>
            <w:sz w:val="18"/>
            <w:szCs w:val="18"/>
            <w:lang w:eastAsia="ru-RU"/>
          </w:rPr>
          <w:t xml:space="preserve">В случае успеха функция </w:t>
        </w:r>
        <w:proofErr w:type="spellStart"/>
        <w:proofErr w:type="gramStart"/>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возвращает число выведенных символов.</w:t>
        </w:r>
      </w:ins>
    </w:p>
    <w:p w14:paraId="52641355" w14:textId="77777777" w:rsidR="006B40B7" w:rsidRPr="006B40B7" w:rsidRDefault="006B40B7" w:rsidP="006B40B7">
      <w:pPr>
        <w:spacing w:after="225" w:line="300" w:lineRule="atLeast"/>
        <w:ind w:right="300"/>
        <w:rPr>
          <w:ins w:id="35" w:author="Unknown"/>
          <w:rFonts w:ascii="Verdana" w:eastAsia="Times New Roman" w:hAnsi="Verdana" w:cs="Times New Roman"/>
          <w:color w:val="333333"/>
          <w:sz w:val="18"/>
          <w:szCs w:val="18"/>
          <w:lang w:eastAsia="ru-RU"/>
        </w:rPr>
      </w:pPr>
      <w:ins w:id="36" w:author="Unknown">
        <w:r w:rsidRPr="006B40B7">
          <w:rPr>
            <w:rFonts w:ascii="Verdana" w:eastAsia="Times New Roman" w:hAnsi="Verdana" w:cs="Times New Roman"/>
            <w:color w:val="333333"/>
            <w:sz w:val="18"/>
            <w:szCs w:val="18"/>
            <w:lang w:eastAsia="ru-RU"/>
          </w:rPr>
          <w:t>Управляющая строка содержит два типа информации: символы, которые непосредственно выводятся на экран, и спецификаторы формата, определяющие, как выводить аргументы.</w:t>
        </w:r>
      </w:ins>
    </w:p>
    <w:p w14:paraId="64468BBA" w14:textId="77777777" w:rsidR="006B40B7" w:rsidRPr="006B40B7" w:rsidRDefault="006B40B7" w:rsidP="006B40B7">
      <w:pPr>
        <w:spacing w:after="225" w:line="300" w:lineRule="atLeast"/>
        <w:ind w:right="300"/>
        <w:rPr>
          <w:ins w:id="37" w:author="Unknown"/>
          <w:rFonts w:ascii="Verdana" w:eastAsia="Times New Roman" w:hAnsi="Verdana" w:cs="Times New Roman"/>
          <w:color w:val="333333"/>
          <w:sz w:val="18"/>
          <w:szCs w:val="18"/>
          <w:lang w:eastAsia="ru-RU"/>
        </w:rPr>
      </w:pPr>
      <w:ins w:id="38" w:author="Unknown">
        <w:r w:rsidRPr="006B40B7">
          <w:rPr>
            <w:rFonts w:ascii="Verdana" w:eastAsia="Times New Roman" w:hAnsi="Verdana" w:cs="Times New Roman"/>
            <w:color w:val="333333"/>
            <w:sz w:val="18"/>
            <w:szCs w:val="18"/>
            <w:lang w:eastAsia="ru-RU"/>
          </w:rPr>
          <w:t xml:space="preserve">Функция </w:t>
        </w:r>
        <w:proofErr w:type="spellStart"/>
        <w:proofErr w:type="gramStart"/>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 это функция форматированного вывода. Это означает, что в параметрах функции необходимо указать формат данных, которые будут выводиться. Формат данных указывается спецификаторами формата. Спецификатор формата начинается с символа % за которым следует код формата.</w:t>
        </w:r>
      </w:ins>
    </w:p>
    <w:p w14:paraId="016B5556" w14:textId="77777777" w:rsidR="006B40B7" w:rsidRPr="006B40B7" w:rsidRDefault="006B40B7" w:rsidP="006B40B7">
      <w:pPr>
        <w:spacing w:after="0" w:line="300" w:lineRule="atLeast"/>
        <w:ind w:right="300"/>
        <w:rPr>
          <w:ins w:id="39" w:author="Unknown"/>
          <w:rFonts w:ascii="Verdana" w:eastAsia="Times New Roman" w:hAnsi="Verdana" w:cs="Times New Roman"/>
          <w:color w:val="333333"/>
          <w:sz w:val="18"/>
          <w:szCs w:val="18"/>
          <w:lang w:eastAsia="ru-RU"/>
        </w:rPr>
      </w:pPr>
      <w:ins w:id="40" w:author="Unknown">
        <w:r w:rsidRPr="006B40B7">
          <w:rPr>
            <w:rFonts w:ascii="Verdana" w:eastAsia="Times New Roman" w:hAnsi="Verdana" w:cs="Times New Roman"/>
            <w:b/>
            <w:bCs/>
            <w:color w:val="333333"/>
            <w:sz w:val="18"/>
            <w:szCs w:val="18"/>
            <w:lang w:eastAsia="ru-RU"/>
          </w:rPr>
          <w:t>Спецификаторы формата:</w:t>
        </w:r>
      </w:ins>
    </w:p>
    <w:tbl>
      <w:tblPr>
        <w:tblW w:w="5000" w:type="pct"/>
        <w:jc w:val="center"/>
        <w:tblCellMar>
          <w:left w:w="0" w:type="dxa"/>
          <w:right w:w="0" w:type="dxa"/>
        </w:tblCellMar>
        <w:tblLook w:val="04A0" w:firstRow="1" w:lastRow="0" w:firstColumn="1" w:lastColumn="0" w:noHBand="0" w:noVBand="1"/>
      </w:tblPr>
      <w:tblGrid>
        <w:gridCol w:w="1797"/>
        <w:gridCol w:w="8987"/>
      </w:tblGrid>
      <w:tr w:rsidR="006B40B7" w:rsidRPr="006B40B7" w14:paraId="04F3576D"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0DB573E6"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%с</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052C061E"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символ</w:t>
            </w:r>
          </w:p>
        </w:tc>
      </w:tr>
      <w:tr w:rsidR="006B40B7" w:rsidRPr="006B40B7" w14:paraId="3739AD3F"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066D9401"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%d</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34D3AA51"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целое десятичное число</w:t>
            </w:r>
          </w:p>
        </w:tc>
      </w:tr>
      <w:tr w:rsidR="006B40B7" w:rsidRPr="006B40B7" w14:paraId="03944F3B"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3AB8147A"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%i</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2F67286"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целое десятичное число</w:t>
            </w:r>
          </w:p>
        </w:tc>
      </w:tr>
      <w:tr w:rsidR="006B40B7" w:rsidRPr="006B40B7" w14:paraId="65E30521"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6BB04806"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%e</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64C7F3DB"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 xml:space="preserve">десятичное число в виде </w:t>
            </w:r>
            <w:proofErr w:type="spellStart"/>
            <w:r w:rsidRPr="006B40B7">
              <w:rPr>
                <w:rFonts w:ascii="Calibri" w:eastAsia="Calibri" w:hAnsi="Calibri" w:cs="Times New Roman"/>
                <w:sz w:val="18"/>
                <w:szCs w:val="18"/>
              </w:rPr>
              <w:t>x.xx</w:t>
            </w:r>
            <w:proofErr w:type="spellEnd"/>
            <w:r w:rsidRPr="006B40B7">
              <w:rPr>
                <w:rFonts w:ascii="Calibri" w:eastAsia="Calibri" w:hAnsi="Calibri" w:cs="Times New Roman"/>
                <w:sz w:val="18"/>
                <w:szCs w:val="18"/>
              </w:rPr>
              <w:t xml:space="preserve"> </w:t>
            </w:r>
            <w:proofErr w:type="spellStart"/>
            <w:r w:rsidRPr="006B40B7">
              <w:rPr>
                <w:rFonts w:ascii="Calibri" w:eastAsia="Calibri" w:hAnsi="Calibri" w:cs="Times New Roman"/>
                <w:sz w:val="18"/>
                <w:szCs w:val="18"/>
              </w:rPr>
              <w:t>e+xx</w:t>
            </w:r>
            <w:proofErr w:type="spellEnd"/>
          </w:p>
        </w:tc>
      </w:tr>
      <w:tr w:rsidR="006B40B7" w:rsidRPr="006B40B7" w14:paraId="6B93FA48"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148A465"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%E</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6AD795A0"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 xml:space="preserve">десятичное число в виде </w:t>
            </w:r>
            <w:proofErr w:type="spellStart"/>
            <w:r w:rsidRPr="006B40B7">
              <w:rPr>
                <w:rFonts w:ascii="Calibri" w:eastAsia="Calibri" w:hAnsi="Calibri" w:cs="Times New Roman"/>
                <w:sz w:val="18"/>
                <w:szCs w:val="18"/>
              </w:rPr>
              <w:t>x.xx</w:t>
            </w:r>
            <w:proofErr w:type="spellEnd"/>
            <w:r w:rsidRPr="006B40B7">
              <w:rPr>
                <w:rFonts w:ascii="Calibri" w:eastAsia="Calibri" w:hAnsi="Calibri" w:cs="Times New Roman"/>
                <w:sz w:val="18"/>
                <w:szCs w:val="18"/>
              </w:rPr>
              <w:t xml:space="preserve"> </w:t>
            </w:r>
            <w:proofErr w:type="spellStart"/>
            <w:r w:rsidRPr="006B40B7">
              <w:rPr>
                <w:rFonts w:ascii="Calibri" w:eastAsia="Calibri" w:hAnsi="Calibri" w:cs="Times New Roman"/>
                <w:sz w:val="18"/>
                <w:szCs w:val="18"/>
              </w:rPr>
              <w:t>E+xx</w:t>
            </w:r>
            <w:proofErr w:type="spellEnd"/>
          </w:p>
        </w:tc>
      </w:tr>
      <w:tr w:rsidR="006B40B7" w:rsidRPr="006B40B7" w14:paraId="49C0EE79"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6F5905F"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%f</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35B05BDD"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 xml:space="preserve">десятичное число с плавающей запятой </w:t>
            </w:r>
            <w:proofErr w:type="spellStart"/>
            <w:proofErr w:type="gramStart"/>
            <w:r w:rsidRPr="006B40B7">
              <w:rPr>
                <w:rFonts w:ascii="Calibri" w:eastAsia="Calibri" w:hAnsi="Calibri" w:cs="Times New Roman"/>
                <w:sz w:val="18"/>
                <w:szCs w:val="18"/>
              </w:rPr>
              <w:t>xx.xxxx</w:t>
            </w:r>
            <w:proofErr w:type="spellEnd"/>
            <w:proofErr w:type="gramEnd"/>
          </w:p>
        </w:tc>
      </w:tr>
      <w:tr w:rsidR="006B40B7" w:rsidRPr="006B40B7" w14:paraId="36D04C84"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098972D9"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%F</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7907AEF8"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 xml:space="preserve">десятичное число с плавающей запятой </w:t>
            </w:r>
            <w:proofErr w:type="spellStart"/>
            <w:proofErr w:type="gramStart"/>
            <w:r w:rsidRPr="006B40B7">
              <w:rPr>
                <w:rFonts w:ascii="Calibri" w:eastAsia="Calibri" w:hAnsi="Calibri" w:cs="Times New Roman"/>
                <w:sz w:val="18"/>
                <w:szCs w:val="18"/>
              </w:rPr>
              <w:t>xx.xxxx</w:t>
            </w:r>
            <w:proofErr w:type="spellEnd"/>
            <w:proofErr w:type="gramEnd"/>
          </w:p>
        </w:tc>
      </w:tr>
      <w:tr w:rsidR="006B40B7" w:rsidRPr="006B40B7" w14:paraId="29B23199"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7014377F"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%g</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2A1F148"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%f или %e, что короче</w:t>
            </w:r>
          </w:p>
        </w:tc>
      </w:tr>
      <w:tr w:rsidR="006B40B7" w:rsidRPr="006B40B7" w14:paraId="4D7EEA34"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34257746"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%G</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1C5D9737"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%F или %E, что короче</w:t>
            </w:r>
          </w:p>
        </w:tc>
      </w:tr>
      <w:tr w:rsidR="006B40B7" w:rsidRPr="006B40B7" w14:paraId="072A0263"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18EBA2D6"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%o</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2D2AC55"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восьмеричное число</w:t>
            </w:r>
          </w:p>
        </w:tc>
      </w:tr>
      <w:tr w:rsidR="006B40B7" w:rsidRPr="006B40B7" w14:paraId="174B0D12"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71AA4AB5"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%s</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D00EB2E"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строка символов</w:t>
            </w:r>
          </w:p>
        </w:tc>
      </w:tr>
      <w:tr w:rsidR="006B40B7" w:rsidRPr="006B40B7" w14:paraId="1B5D0ABF"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35411859"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%u</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1D4FD9A3"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беззнаковое десятичное число</w:t>
            </w:r>
          </w:p>
        </w:tc>
      </w:tr>
      <w:tr w:rsidR="006B40B7" w:rsidRPr="006B40B7" w14:paraId="6A975908"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B7214A1"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%x</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28E5D1F"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шестнадцатеричное число</w:t>
            </w:r>
          </w:p>
        </w:tc>
      </w:tr>
      <w:tr w:rsidR="006B40B7" w:rsidRPr="006B40B7" w14:paraId="2A42C1EF"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B3F81E4"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%X</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E66D694"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шестнадцатеричное число</w:t>
            </w:r>
          </w:p>
        </w:tc>
      </w:tr>
      <w:tr w:rsidR="006B40B7" w:rsidRPr="006B40B7" w14:paraId="5501D5B1"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E16C351"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lastRenderedPageBreak/>
              <w:t>%%</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A4FDDEF"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символ %</w:t>
            </w:r>
          </w:p>
        </w:tc>
      </w:tr>
      <w:tr w:rsidR="006B40B7" w:rsidRPr="006B40B7" w14:paraId="2B747CD1"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26FC629"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%p</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511EB16"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указатель</w:t>
            </w:r>
          </w:p>
        </w:tc>
      </w:tr>
      <w:tr w:rsidR="006B40B7" w:rsidRPr="006B40B7" w14:paraId="4DE3B610"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EE51EE4"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%n</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6DED6D0"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указатель</w:t>
            </w:r>
          </w:p>
        </w:tc>
      </w:tr>
    </w:tbl>
    <w:p w14:paraId="33CC6F1C" w14:textId="77777777" w:rsidR="006B40B7" w:rsidRPr="006B40B7" w:rsidRDefault="006B40B7" w:rsidP="006B40B7">
      <w:pPr>
        <w:spacing w:after="225" w:line="300" w:lineRule="atLeast"/>
        <w:ind w:right="300"/>
        <w:rPr>
          <w:ins w:id="41" w:author="Unknown"/>
          <w:rFonts w:ascii="Verdana" w:eastAsia="Times New Roman" w:hAnsi="Verdana" w:cs="Times New Roman"/>
          <w:color w:val="333333"/>
          <w:sz w:val="18"/>
          <w:szCs w:val="18"/>
          <w:lang w:eastAsia="ru-RU"/>
        </w:rPr>
      </w:pPr>
      <w:ins w:id="42" w:author="Unknown">
        <w:r w:rsidRPr="006B40B7">
          <w:rPr>
            <w:rFonts w:ascii="Verdana" w:eastAsia="Times New Roman" w:hAnsi="Verdana" w:cs="Times New Roman"/>
            <w:color w:val="333333"/>
            <w:sz w:val="18"/>
            <w:szCs w:val="18"/>
            <w:lang w:eastAsia="ru-RU"/>
          </w:rPr>
          <w:t>Кроме того, к командам формата могут быть применены модификаторы l и h.</w:t>
        </w:r>
      </w:ins>
    </w:p>
    <w:tbl>
      <w:tblPr>
        <w:tblW w:w="5000" w:type="pct"/>
        <w:jc w:val="center"/>
        <w:tblCellMar>
          <w:left w:w="0" w:type="dxa"/>
          <w:right w:w="0" w:type="dxa"/>
        </w:tblCellMar>
        <w:tblLook w:val="04A0" w:firstRow="1" w:lastRow="0" w:firstColumn="1" w:lastColumn="0" w:noHBand="0" w:noVBand="1"/>
      </w:tblPr>
      <w:tblGrid>
        <w:gridCol w:w="1797"/>
        <w:gridCol w:w="8987"/>
      </w:tblGrid>
      <w:tr w:rsidR="006B40B7" w:rsidRPr="006B40B7" w14:paraId="076F871C"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4CF6335"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w:t>
            </w:r>
            <w:proofErr w:type="spellStart"/>
            <w:r w:rsidRPr="006B40B7">
              <w:rPr>
                <w:rFonts w:ascii="Calibri" w:eastAsia="Calibri" w:hAnsi="Calibri" w:cs="Times New Roman"/>
                <w:sz w:val="18"/>
                <w:szCs w:val="18"/>
              </w:rPr>
              <w:t>ld</w:t>
            </w:r>
            <w:proofErr w:type="spellEnd"/>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631DC085"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 xml:space="preserve">печать </w:t>
            </w:r>
            <w:proofErr w:type="spellStart"/>
            <w:r w:rsidRPr="006B40B7">
              <w:rPr>
                <w:rFonts w:ascii="Calibri" w:eastAsia="Calibri" w:hAnsi="Calibri" w:cs="Times New Roman"/>
                <w:sz w:val="18"/>
                <w:szCs w:val="18"/>
              </w:rPr>
              <w:t>long</w:t>
            </w:r>
            <w:proofErr w:type="spellEnd"/>
            <w:r w:rsidRPr="006B40B7">
              <w:rPr>
                <w:rFonts w:ascii="Calibri" w:eastAsia="Calibri" w:hAnsi="Calibri" w:cs="Times New Roman"/>
                <w:sz w:val="18"/>
                <w:szCs w:val="18"/>
              </w:rPr>
              <w:t xml:space="preserve"> </w:t>
            </w:r>
            <w:proofErr w:type="spellStart"/>
            <w:r w:rsidRPr="006B40B7">
              <w:rPr>
                <w:rFonts w:ascii="Calibri" w:eastAsia="Calibri" w:hAnsi="Calibri" w:cs="Times New Roman"/>
                <w:sz w:val="18"/>
                <w:szCs w:val="18"/>
              </w:rPr>
              <w:t>int</w:t>
            </w:r>
            <w:proofErr w:type="spellEnd"/>
          </w:p>
        </w:tc>
      </w:tr>
      <w:tr w:rsidR="006B40B7" w:rsidRPr="006B40B7" w14:paraId="0885C18C"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C9EFA03"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w:t>
            </w:r>
            <w:proofErr w:type="spellStart"/>
            <w:r w:rsidRPr="006B40B7">
              <w:rPr>
                <w:rFonts w:ascii="Calibri" w:eastAsia="Calibri" w:hAnsi="Calibri" w:cs="Times New Roman"/>
                <w:sz w:val="18"/>
                <w:szCs w:val="18"/>
              </w:rPr>
              <w:t>hu</w:t>
            </w:r>
            <w:proofErr w:type="spellEnd"/>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9EA31CF"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 xml:space="preserve">печать </w:t>
            </w:r>
            <w:proofErr w:type="spellStart"/>
            <w:r w:rsidRPr="006B40B7">
              <w:rPr>
                <w:rFonts w:ascii="Calibri" w:eastAsia="Calibri" w:hAnsi="Calibri" w:cs="Times New Roman"/>
                <w:sz w:val="18"/>
                <w:szCs w:val="18"/>
              </w:rPr>
              <w:t>short</w:t>
            </w:r>
            <w:proofErr w:type="spellEnd"/>
            <w:r w:rsidRPr="006B40B7">
              <w:rPr>
                <w:rFonts w:ascii="Calibri" w:eastAsia="Calibri" w:hAnsi="Calibri" w:cs="Times New Roman"/>
                <w:sz w:val="18"/>
                <w:szCs w:val="18"/>
              </w:rPr>
              <w:t xml:space="preserve"> </w:t>
            </w:r>
            <w:proofErr w:type="spellStart"/>
            <w:r w:rsidRPr="006B40B7">
              <w:rPr>
                <w:rFonts w:ascii="Calibri" w:eastAsia="Calibri" w:hAnsi="Calibri" w:cs="Times New Roman"/>
                <w:sz w:val="18"/>
                <w:szCs w:val="18"/>
              </w:rPr>
              <w:t>unsigned</w:t>
            </w:r>
            <w:proofErr w:type="spellEnd"/>
          </w:p>
        </w:tc>
      </w:tr>
      <w:tr w:rsidR="006B40B7" w:rsidRPr="006B40B7" w14:paraId="65FD51FD"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0E5EC831"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w:t>
            </w:r>
            <w:proofErr w:type="spellStart"/>
            <w:r w:rsidRPr="006B40B7">
              <w:rPr>
                <w:rFonts w:ascii="Calibri" w:eastAsia="Calibri" w:hAnsi="Calibri" w:cs="Times New Roman"/>
                <w:sz w:val="18"/>
                <w:szCs w:val="18"/>
              </w:rPr>
              <w:t>Lf</w:t>
            </w:r>
            <w:proofErr w:type="spellEnd"/>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6532B958"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 xml:space="preserve">печать </w:t>
            </w:r>
            <w:proofErr w:type="spellStart"/>
            <w:r w:rsidRPr="006B40B7">
              <w:rPr>
                <w:rFonts w:ascii="Calibri" w:eastAsia="Calibri" w:hAnsi="Calibri" w:cs="Times New Roman"/>
                <w:sz w:val="18"/>
                <w:szCs w:val="18"/>
              </w:rPr>
              <w:t>long</w:t>
            </w:r>
            <w:proofErr w:type="spellEnd"/>
            <w:r w:rsidRPr="006B40B7">
              <w:rPr>
                <w:rFonts w:ascii="Calibri" w:eastAsia="Calibri" w:hAnsi="Calibri" w:cs="Times New Roman"/>
                <w:sz w:val="18"/>
                <w:szCs w:val="18"/>
              </w:rPr>
              <w:t xml:space="preserve"> </w:t>
            </w:r>
            <w:proofErr w:type="spellStart"/>
            <w:r w:rsidRPr="006B40B7">
              <w:rPr>
                <w:rFonts w:ascii="Calibri" w:eastAsia="Calibri" w:hAnsi="Calibri" w:cs="Times New Roman"/>
                <w:sz w:val="18"/>
                <w:szCs w:val="18"/>
              </w:rPr>
              <w:t>double</w:t>
            </w:r>
            <w:proofErr w:type="spellEnd"/>
          </w:p>
        </w:tc>
      </w:tr>
    </w:tbl>
    <w:p w14:paraId="423F3BC4" w14:textId="77777777" w:rsidR="006B40B7" w:rsidRPr="006B40B7" w:rsidRDefault="006B40B7" w:rsidP="006B40B7">
      <w:pPr>
        <w:spacing w:after="225" w:line="300" w:lineRule="atLeast"/>
        <w:ind w:right="300"/>
        <w:rPr>
          <w:ins w:id="43" w:author="Unknown"/>
          <w:rFonts w:ascii="Verdana" w:eastAsia="Times New Roman" w:hAnsi="Verdana" w:cs="Times New Roman"/>
          <w:color w:val="333333"/>
          <w:sz w:val="18"/>
          <w:szCs w:val="18"/>
          <w:lang w:eastAsia="ru-RU"/>
        </w:rPr>
      </w:pPr>
      <w:ins w:id="44" w:author="Unknown">
        <w:r w:rsidRPr="006B40B7">
          <w:rPr>
            <w:rFonts w:ascii="Verdana" w:eastAsia="Times New Roman" w:hAnsi="Verdana" w:cs="Times New Roman"/>
            <w:color w:val="333333"/>
            <w:sz w:val="18"/>
            <w:szCs w:val="18"/>
            <w:lang w:eastAsia="ru-RU"/>
          </w:rPr>
          <w:t xml:space="preserve">В спецификаторе формата, после символа % может быть указана точность (число цифр после запятой). Точность задаётся следующим образом: </w:t>
        </w:r>
        <w:proofErr w:type="gramStart"/>
        <w:r w:rsidRPr="006B40B7">
          <w:rPr>
            <w:rFonts w:ascii="Verdana" w:eastAsia="Times New Roman" w:hAnsi="Verdana" w:cs="Times New Roman"/>
            <w:color w:val="333333"/>
            <w:sz w:val="18"/>
            <w:szCs w:val="18"/>
            <w:lang w:eastAsia="ru-RU"/>
          </w:rPr>
          <w:t>%.n</w:t>
        </w:r>
        <w:proofErr w:type="gramEnd"/>
        <w:r w:rsidRPr="006B40B7">
          <w:rPr>
            <w:rFonts w:ascii="Verdana" w:eastAsia="Times New Roman" w:hAnsi="Verdana" w:cs="Times New Roman"/>
            <w:color w:val="333333"/>
            <w:sz w:val="18"/>
            <w:szCs w:val="18"/>
            <w:lang w:eastAsia="ru-RU"/>
          </w:rPr>
          <w:t xml:space="preserve">&lt;код формата&gt;. Где n - число цифр после запятой, а &lt;код формата&gt; - один </w:t>
        </w:r>
        <w:proofErr w:type="gramStart"/>
        <w:r w:rsidRPr="006B40B7">
          <w:rPr>
            <w:rFonts w:ascii="Verdana" w:eastAsia="Times New Roman" w:hAnsi="Verdana" w:cs="Times New Roman"/>
            <w:color w:val="333333"/>
            <w:sz w:val="18"/>
            <w:szCs w:val="18"/>
            <w:lang w:eastAsia="ru-RU"/>
          </w:rPr>
          <w:t>из кодов</w:t>
        </w:r>
        <w:proofErr w:type="gramEnd"/>
        <w:r w:rsidRPr="006B40B7">
          <w:rPr>
            <w:rFonts w:ascii="Verdana" w:eastAsia="Times New Roman" w:hAnsi="Verdana" w:cs="Times New Roman"/>
            <w:color w:val="333333"/>
            <w:sz w:val="18"/>
            <w:szCs w:val="18"/>
            <w:lang w:eastAsia="ru-RU"/>
          </w:rPr>
          <w:t xml:space="preserve"> приведённых выше.</w:t>
        </w:r>
      </w:ins>
    </w:p>
    <w:p w14:paraId="0EE4946A" w14:textId="77777777" w:rsidR="006B40B7" w:rsidRPr="006B40B7" w:rsidRDefault="006B40B7" w:rsidP="006B40B7">
      <w:pPr>
        <w:spacing w:after="225" w:line="300" w:lineRule="atLeast"/>
        <w:ind w:right="300"/>
        <w:rPr>
          <w:ins w:id="45" w:author="Unknown"/>
          <w:rFonts w:ascii="Verdana" w:eastAsia="Times New Roman" w:hAnsi="Verdana" w:cs="Times New Roman"/>
          <w:color w:val="333333"/>
          <w:sz w:val="18"/>
          <w:szCs w:val="18"/>
          <w:lang w:eastAsia="ru-RU"/>
        </w:rPr>
      </w:pPr>
      <w:ins w:id="46" w:author="Unknown">
        <w:r w:rsidRPr="006B40B7">
          <w:rPr>
            <w:rFonts w:ascii="Verdana" w:eastAsia="Times New Roman" w:hAnsi="Verdana" w:cs="Times New Roman"/>
            <w:color w:val="333333"/>
            <w:sz w:val="18"/>
            <w:szCs w:val="18"/>
            <w:lang w:eastAsia="ru-RU"/>
          </w:rPr>
          <w:t xml:space="preserve">Например, если у нас есть переменная x=10.3563 типа </w:t>
        </w:r>
        <w:proofErr w:type="spellStart"/>
        <w:proofErr w:type="gramStart"/>
        <w:r w:rsidRPr="006B40B7">
          <w:rPr>
            <w:rFonts w:ascii="Verdana" w:eastAsia="Times New Roman" w:hAnsi="Verdana" w:cs="Times New Roman"/>
            <w:color w:val="333333"/>
            <w:sz w:val="18"/>
            <w:szCs w:val="18"/>
            <w:lang w:eastAsia="ru-RU"/>
          </w:rPr>
          <w:t>float</w:t>
        </w:r>
        <w:proofErr w:type="spellEnd"/>
        <w:proofErr w:type="gramEnd"/>
        <w:r w:rsidRPr="006B40B7">
          <w:rPr>
            <w:rFonts w:ascii="Verdana" w:eastAsia="Times New Roman" w:hAnsi="Verdana" w:cs="Times New Roman"/>
            <w:color w:val="333333"/>
            <w:sz w:val="18"/>
            <w:szCs w:val="18"/>
            <w:lang w:eastAsia="ru-RU"/>
          </w:rPr>
          <w:t xml:space="preserve"> и мы хотим вывести её значение с точностью до 3-х цифр после запятой, то мы должны написать:</w:t>
        </w:r>
      </w:ins>
    </w:p>
    <w:p w14:paraId="721E618C" w14:textId="77777777" w:rsidR="006B40B7" w:rsidRPr="006B40B7" w:rsidRDefault="006B40B7" w:rsidP="006B40B7">
      <w:pPr>
        <w:spacing w:after="225" w:line="300" w:lineRule="atLeast"/>
        <w:ind w:right="300"/>
        <w:rPr>
          <w:ins w:id="47" w:author="Unknown"/>
          <w:rFonts w:ascii="Verdana" w:eastAsia="Times New Roman" w:hAnsi="Verdana" w:cs="Times New Roman"/>
          <w:color w:val="333333"/>
          <w:sz w:val="18"/>
          <w:szCs w:val="18"/>
          <w:lang w:eastAsia="ru-RU"/>
        </w:rPr>
      </w:pPr>
      <w:proofErr w:type="spellStart"/>
      <w:proofErr w:type="gramStart"/>
      <w:ins w:id="48" w:author="Unknown">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w:t>
        </w:r>
        <w:proofErr w:type="gramEnd"/>
        <w:r w:rsidRPr="006B40B7">
          <w:rPr>
            <w:rFonts w:ascii="Verdana" w:eastAsia="Times New Roman" w:hAnsi="Verdana" w:cs="Times New Roman"/>
            <w:color w:val="333333"/>
            <w:sz w:val="18"/>
            <w:szCs w:val="18"/>
            <w:lang w:eastAsia="ru-RU"/>
          </w:rPr>
          <w:t>"Переменная x = %.3f",x);</w:t>
        </w:r>
      </w:ins>
    </w:p>
    <w:p w14:paraId="12913D29" w14:textId="77777777" w:rsidR="006B40B7" w:rsidRPr="006B40B7" w:rsidRDefault="006B40B7" w:rsidP="006B40B7">
      <w:pPr>
        <w:spacing w:after="0" w:line="300" w:lineRule="atLeast"/>
        <w:ind w:right="300"/>
        <w:rPr>
          <w:ins w:id="49" w:author="Unknown"/>
          <w:rFonts w:ascii="Verdana" w:eastAsia="Times New Roman" w:hAnsi="Verdana" w:cs="Times New Roman"/>
          <w:color w:val="333333"/>
          <w:sz w:val="18"/>
          <w:szCs w:val="18"/>
          <w:lang w:eastAsia="ru-RU"/>
        </w:rPr>
      </w:pPr>
      <w:ins w:id="50" w:author="Unknown">
        <w:r w:rsidRPr="006B40B7">
          <w:rPr>
            <w:rFonts w:ascii="Verdana" w:eastAsia="Times New Roman" w:hAnsi="Verdana" w:cs="Times New Roman"/>
            <w:color w:val="333333"/>
            <w:sz w:val="18"/>
            <w:szCs w:val="18"/>
            <w:lang w:eastAsia="ru-RU"/>
          </w:rPr>
          <w:t>Результат:</w:t>
        </w:r>
        <w:r w:rsidRPr="006B40B7">
          <w:rPr>
            <w:rFonts w:ascii="Verdana" w:eastAsia="Times New Roman" w:hAnsi="Verdana" w:cs="Times New Roman"/>
            <w:color w:val="333333"/>
            <w:sz w:val="18"/>
            <w:szCs w:val="18"/>
            <w:lang w:eastAsia="ru-RU"/>
          </w:rPr>
          <w:br/>
          <w:t>Переменная x = 10.356</w:t>
        </w:r>
      </w:ins>
    </w:p>
    <w:p w14:paraId="68E406C3" w14:textId="77777777" w:rsidR="006B40B7" w:rsidRPr="006B40B7" w:rsidRDefault="006B40B7" w:rsidP="006B40B7">
      <w:pPr>
        <w:spacing w:after="0" w:line="300" w:lineRule="atLeast"/>
        <w:ind w:right="300"/>
        <w:rPr>
          <w:ins w:id="51" w:author="Unknown"/>
          <w:rFonts w:ascii="Verdana" w:eastAsia="Times New Roman" w:hAnsi="Verdana" w:cs="Times New Roman"/>
          <w:color w:val="333333"/>
          <w:sz w:val="18"/>
          <w:szCs w:val="18"/>
          <w:lang w:eastAsia="ru-RU"/>
        </w:rPr>
      </w:pPr>
      <w:ins w:id="52" w:author="Unknown">
        <w:r w:rsidRPr="006B40B7">
          <w:rPr>
            <w:rFonts w:ascii="Verdana" w:eastAsia="Times New Roman" w:hAnsi="Verdana" w:cs="Times New Roman"/>
            <w:color w:val="333333"/>
            <w:sz w:val="18"/>
            <w:szCs w:val="18"/>
            <w:lang w:eastAsia="ru-RU"/>
          </w:rPr>
          <w:t xml:space="preserve">Вы также можете указать </w:t>
        </w:r>
        <w:proofErr w:type="gramStart"/>
        <w:r w:rsidRPr="006B40B7">
          <w:rPr>
            <w:rFonts w:ascii="Verdana" w:eastAsia="Times New Roman" w:hAnsi="Verdana" w:cs="Times New Roman"/>
            <w:color w:val="333333"/>
            <w:sz w:val="18"/>
            <w:szCs w:val="18"/>
            <w:lang w:eastAsia="ru-RU"/>
          </w:rPr>
          <w:t>минимальную ширину поля</w:t>
        </w:r>
        <w:proofErr w:type="gramEnd"/>
        <w:r w:rsidRPr="006B40B7">
          <w:rPr>
            <w:rFonts w:ascii="Verdana" w:eastAsia="Times New Roman" w:hAnsi="Verdana" w:cs="Times New Roman"/>
            <w:color w:val="333333"/>
            <w:sz w:val="18"/>
            <w:szCs w:val="18"/>
            <w:lang w:eastAsia="ru-RU"/>
          </w:rPr>
          <w:t xml:space="preserve"> отводимого для печати. Если строка или число больше указанной ширины поля, то строка или число печатается полностью.</w:t>
        </w:r>
        <w:r w:rsidRPr="006B40B7">
          <w:rPr>
            <w:rFonts w:ascii="Verdana" w:eastAsia="Times New Roman" w:hAnsi="Verdana" w:cs="Times New Roman"/>
            <w:color w:val="333333"/>
            <w:sz w:val="18"/>
            <w:szCs w:val="18"/>
            <w:lang w:eastAsia="ru-RU"/>
          </w:rPr>
          <w:br/>
          <w:t> </w:t>
        </w:r>
        <w:r w:rsidRPr="006B40B7">
          <w:rPr>
            <w:rFonts w:ascii="Verdana" w:eastAsia="Times New Roman" w:hAnsi="Verdana" w:cs="Times New Roman"/>
            <w:color w:val="333333"/>
            <w:sz w:val="18"/>
            <w:szCs w:val="18"/>
            <w:lang w:eastAsia="ru-RU"/>
          </w:rPr>
          <w:br/>
          <w:t>Например, если вы напишите:</w:t>
        </w:r>
      </w:ins>
    </w:p>
    <w:p w14:paraId="0EE461E0" w14:textId="77777777" w:rsidR="006B40B7" w:rsidRPr="006B40B7" w:rsidRDefault="006B40B7" w:rsidP="006B40B7">
      <w:pPr>
        <w:spacing w:after="225" w:line="300" w:lineRule="atLeast"/>
        <w:ind w:right="300"/>
        <w:rPr>
          <w:ins w:id="53" w:author="Unknown"/>
          <w:rFonts w:ascii="Verdana" w:eastAsia="Times New Roman" w:hAnsi="Verdana" w:cs="Times New Roman"/>
          <w:color w:val="333333"/>
          <w:sz w:val="18"/>
          <w:szCs w:val="18"/>
          <w:lang w:eastAsia="ru-RU"/>
        </w:rPr>
      </w:pPr>
      <w:proofErr w:type="spellStart"/>
      <w:ins w:id="54" w:author="Unknown">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("%5d",20);</w:t>
        </w:r>
      </w:ins>
    </w:p>
    <w:p w14:paraId="6A8B8B97" w14:textId="77777777" w:rsidR="006B40B7" w:rsidRPr="006B40B7" w:rsidRDefault="006B40B7" w:rsidP="006B40B7">
      <w:pPr>
        <w:spacing w:after="0" w:line="300" w:lineRule="atLeast"/>
        <w:ind w:right="300"/>
        <w:rPr>
          <w:ins w:id="55" w:author="Unknown"/>
          <w:rFonts w:ascii="Verdana" w:eastAsia="Times New Roman" w:hAnsi="Verdana" w:cs="Times New Roman"/>
          <w:color w:val="333333"/>
          <w:sz w:val="18"/>
          <w:szCs w:val="18"/>
          <w:lang w:eastAsia="ru-RU"/>
        </w:rPr>
      </w:pPr>
      <w:ins w:id="56" w:author="Unknown">
        <w:r w:rsidRPr="006B40B7">
          <w:rPr>
            <w:rFonts w:ascii="Verdana" w:eastAsia="Times New Roman" w:hAnsi="Verdana" w:cs="Times New Roman"/>
            <w:color w:val="333333"/>
            <w:sz w:val="18"/>
            <w:szCs w:val="18"/>
            <w:lang w:eastAsia="ru-RU"/>
          </w:rPr>
          <w:t>то результат будет следующим:</w:t>
        </w:r>
        <w:r w:rsidRPr="006B40B7">
          <w:rPr>
            <w:rFonts w:ascii="Verdana" w:eastAsia="Times New Roman" w:hAnsi="Verdana" w:cs="Times New Roman"/>
            <w:color w:val="333333"/>
            <w:sz w:val="18"/>
            <w:szCs w:val="18"/>
            <w:lang w:eastAsia="ru-RU"/>
          </w:rPr>
          <w:br/>
          <w:t>   20</w:t>
        </w:r>
      </w:ins>
    </w:p>
    <w:p w14:paraId="0677090F" w14:textId="77777777" w:rsidR="006B40B7" w:rsidRPr="006B40B7" w:rsidRDefault="006B40B7" w:rsidP="006B40B7">
      <w:pPr>
        <w:spacing w:after="0" w:line="300" w:lineRule="atLeast"/>
        <w:ind w:right="300"/>
        <w:rPr>
          <w:ins w:id="57" w:author="Unknown"/>
          <w:rFonts w:ascii="Verdana" w:eastAsia="Times New Roman" w:hAnsi="Verdana" w:cs="Times New Roman"/>
          <w:color w:val="333333"/>
          <w:sz w:val="18"/>
          <w:szCs w:val="18"/>
          <w:lang w:eastAsia="ru-RU"/>
        </w:rPr>
      </w:pPr>
      <w:ins w:id="58" w:author="Unknown">
        <w:r w:rsidRPr="006B40B7">
          <w:rPr>
            <w:rFonts w:ascii="Verdana" w:eastAsia="Times New Roman" w:hAnsi="Verdana" w:cs="Times New Roman"/>
            <w:color w:val="333333"/>
            <w:sz w:val="18"/>
            <w:szCs w:val="18"/>
            <w:lang w:eastAsia="ru-RU"/>
          </w:rPr>
          <w:t xml:space="preserve">Обратите внимание на то, что число 20 напечаталось не с самого начала строки. Если вы </w:t>
        </w:r>
        <w:proofErr w:type="gramStart"/>
        <w:r w:rsidRPr="006B40B7">
          <w:rPr>
            <w:rFonts w:ascii="Verdana" w:eastAsia="Times New Roman" w:hAnsi="Verdana" w:cs="Times New Roman"/>
            <w:color w:val="333333"/>
            <w:sz w:val="18"/>
            <w:szCs w:val="18"/>
            <w:lang w:eastAsia="ru-RU"/>
          </w:rPr>
          <w:t>хотите</w:t>
        </w:r>
        <w:proofErr w:type="gramEnd"/>
        <w:r w:rsidRPr="006B40B7">
          <w:rPr>
            <w:rFonts w:ascii="Verdana" w:eastAsia="Times New Roman" w:hAnsi="Verdana" w:cs="Times New Roman"/>
            <w:color w:val="333333"/>
            <w:sz w:val="18"/>
            <w:szCs w:val="18"/>
            <w:lang w:eastAsia="ru-RU"/>
          </w:rPr>
          <w:t xml:space="preserve"> чтобы неиспользованные места поля заполнялись нулями, то нужно поставить перед шириной поля символ 0.</w:t>
        </w:r>
        <w:r w:rsidRPr="006B40B7">
          <w:rPr>
            <w:rFonts w:ascii="Verdana" w:eastAsia="Times New Roman" w:hAnsi="Verdana" w:cs="Times New Roman"/>
            <w:color w:val="333333"/>
            <w:sz w:val="18"/>
            <w:szCs w:val="18"/>
            <w:lang w:eastAsia="ru-RU"/>
          </w:rPr>
          <w:br/>
        </w:r>
        <w:r w:rsidRPr="006B40B7">
          <w:rPr>
            <w:rFonts w:ascii="Verdana" w:eastAsia="Times New Roman" w:hAnsi="Verdana" w:cs="Times New Roman"/>
            <w:color w:val="333333"/>
            <w:sz w:val="18"/>
            <w:szCs w:val="18"/>
            <w:lang w:eastAsia="ru-RU"/>
          </w:rPr>
          <w:br/>
          <w:t>Например:</w:t>
        </w:r>
      </w:ins>
    </w:p>
    <w:p w14:paraId="1FA338D4" w14:textId="77777777" w:rsidR="006B40B7" w:rsidRPr="006B40B7" w:rsidRDefault="006B40B7" w:rsidP="006B40B7">
      <w:pPr>
        <w:spacing w:after="225" w:line="300" w:lineRule="atLeast"/>
        <w:ind w:right="300"/>
        <w:rPr>
          <w:ins w:id="59" w:author="Unknown"/>
          <w:rFonts w:ascii="Verdana" w:eastAsia="Times New Roman" w:hAnsi="Verdana" w:cs="Times New Roman"/>
          <w:color w:val="333333"/>
          <w:sz w:val="18"/>
          <w:szCs w:val="18"/>
          <w:lang w:eastAsia="ru-RU"/>
        </w:rPr>
      </w:pPr>
      <w:proofErr w:type="spellStart"/>
      <w:ins w:id="60" w:author="Unknown">
        <w:r w:rsidRPr="006B40B7">
          <w:rPr>
            <w:rFonts w:ascii="Verdana" w:eastAsia="Times New Roman" w:hAnsi="Verdana" w:cs="Times New Roman"/>
            <w:color w:val="333333"/>
            <w:sz w:val="18"/>
            <w:szCs w:val="18"/>
            <w:lang w:eastAsia="ru-RU"/>
          </w:rPr>
          <w:t>printf</w:t>
        </w:r>
        <w:proofErr w:type="spellEnd"/>
        <w:r w:rsidRPr="006B40B7">
          <w:rPr>
            <w:rFonts w:ascii="Verdana" w:eastAsia="Times New Roman" w:hAnsi="Verdana" w:cs="Times New Roman"/>
            <w:color w:val="333333"/>
            <w:sz w:val="18"/>
            <w:szCs w:val="18"/>
            <w:lang w:eastAsia="ru-RU"/>
          </w:rPr>
          <w:t>("%05d",20);</w:t>
        </w:r>
      </w:ins>
    </w:p>
    <w:p w14:paraId="53C7CF37" w14:textId="77777777" w:rsidR="006B40B7" w:rsidRPr="006B40B7" w:rsidRDefault="006B40B7" w:rsidP="006B40B7">
      <w:pPr>
        <w:spacing w:after="0" w:line="300" w:lineRule="atLeast"/>
        <w:ind w:right="300"/>
        <w:rPr>
          <w:ins w:id="61" w:author="Unknown"/>
          <w:rFonts w:ascii="Verdana" w:eastAsia="Times New Roman" w:hAnsi="Verdana" w:cs="Times New Roman"/>
          <w:color w:val="333333"/>
          <w:sz w:val="18"/>
          <w:szCs w:val="18"/>
          <w:lang w:eastAsia="ru-RU"/>
        </w:rPr>
      </w:pPr>
      <w:ins w:id="62" w:author="Unknown">
        <w:r w:rsidRPr="006B40B7">
          <w:rPr>
            <w:rFonts w:ascii="Verdana" w:eastAsia="Times New Roman" w:hAnsi="Verdana" w:cs="Times New Roman"/>
            <w:color w:val="333333"/>
            <w:sz w:val="18"/>
            <w:szCs w:val="18"/>
            <w:lang w:eastAsia="ru-RU"/>
          </w:rPr>
          <w:t>Результат:</w:t>
        </w:r>
        <w:r w:rsidRPr="006B40B7">
          <w:rPr>
            <w:rFonts w:ascii="Verdana" w:eastAsia="Times New Roman" w:hAnsi="Verdana" w:cs="Times New Roman"/>
            <w:color w:val="333333"/>
            <w:sz w:val="18"/>
            <w:szCs w:val="18"/>
            <w:lang w:eastAsia="ru-RU"/>
          </w:rPr>
          <w:br/>
          <w:t>00020</w:t>
        </w:r>
      </w:ins>
    </w:p>
    <w:p w14:paraId="336565A5" w14:textId="77777777" w:rsidR="006B40B7" w:rsidRPr="006B40B7" w:rsidRDefault="006B40B7" w:rsidP="006B40B7">
      <w:pPr>
        <w:spacing w:after="225" w:line="300" w:lineRule="atLeast"/>
        <w:ind w:right="300"/>
        <w:rPr>
          <w:ins w:id="63" w:author="Unknown"/>
          <w:rFonts w:ascii="Verdana" w:eastAsia="Times New Roman" w:hAnsi="Verdana" w:cs="Times New Roman"/>
          <w:color w:val="333333"/>
          <w:sz w:val="18"/>
          <w:szCs w:val="18"/>
          <w:lang w:eastAsia="ru-RU"/>
        </w:rPr>
      </w:pPr>
      <w:ins w:id="64" w:author="Unknown">
        <w:r w:rsidRPr="006B40B7">
          <w:rPr>
            <w:rFonts w:ascii="Verdana" w:eastAsia="Times New Roman" w:hAnsi="Verdana" w:cs="Times New Roman"/>
            <w:color w:val="333333"/>
            <w:sz w:val="18"/>
            <w:szCs w:val="18"/>
            <w:lang w:eastAsia="ru-RU"/>
          </w:rPr>
          <w:t>Кроме спецификаторов формата данных в управляющей строке могут находиться управляющие символы:</w:t>
        </w:r>
      </w:ins>
    </w:p>
    <w:tbl>
      <w:tblPr>
        <w:tblW w:w="5000" w:type="pct"/>
        <w:jc w:val="center"/>
        <w:tblCellMar>
          <w:left w:w="0" w:type="dxa"/>
          <w:right w:w="0" w:type="dxa"/>
        </w:tblCellMar>
        <w:tblLook w:val="04A0" w:firstRow="1" w:lastRow="0" w:firstColumn="1" w:lastColumn="0" w:noHBand="0" w:noVBand="1"/>
      </w:tblPr>
      <w:tblGrid>
        <w:gridCol w:w="1797"/>
        <w:gridCol w:w="8987"/>
      </w:tblGrid>
      <w:tr w:rsidR="006B40B7" w:rsidRPr="006B40B7" w14:paraId="1969EA4B"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3F93DA9"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\b</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1BBF6A9E"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BS, забой</w:t>
            </w:r>
          </w:p>
        </w:tc>
      </w:tr>
      <w:tr w:rsidR="006B40B7" w:rsidRPr="006B40B7" w14:paraId="53A0AE0C"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0F4E103F"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lastRenderedPageBreak/>
              <w:t>\f</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0D201ED"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Новая страница, перевод страницы</w:t>
            </w:r>
          </w:p>
        </w:tc>
      </w:tr>
      <w:tr w:rsidR="006B40B7" w:rsidRPr="006B40B7" w14:paraId="26E67F6A"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641F11A"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\n</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3ACB5E1E"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Новая строка, перевод строки</w:t>
            </w:r>
          </w:p>
        </w:tc>
      </w:tr>
      <w:tr w:rsidR="006B40B7" w:rsidRPr="006B40B7" w14:paraId="1B272F45"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73B2C92A"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\r</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CDC5149"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Возврат каретки</w:t>
            </w:r>
          </w:p>
        </w:tc>
      </w:tr>
      <w:tr w:rsidR="006B40B7" w:rsidRPr="006B40B7" w14:paraId="0DD35A80"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94D2410"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\t</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F6D43EB"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Горизонтальная табуляция</w:t>
            </w:r>
          </w:p>
        </w:tc>
      </w:tr>
      <w:tr w:rsidR="006B40B7" w:rsidRPr="006B40B7" w14:paraId="55AD1F8D"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0043A8F6"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\v</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3EB58B48"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Вертикальная табуляция</w:t>
            </w:r>
          </w:p>
        </w:tc>
      </w:tr>
      <w:tr w:rsidR="006B40B7" w:rsidRPr="006B40B7" w14:paraId="2F2C2456"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6DA036A4"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365D2A4A"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Двойная кавычка</w:t>
            </w:r>
          </w:p>
        </w:tc>
      </w:tr>
      <w:tr w:rsidR="006B40B7" w:rsidRPr="006B40B7" w14:paraId="4AE99A48"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B7ACDB6"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1328A1F"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Апостроф</w:t>
            </w:r>
          </w:p>
        </w:tc>
      </w:tr>
      <w:tr w:rsidR="006B40B7" w:rsidRPr="006B40B7" w14:paraId="26E72ECF"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7ED09FE2"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492983D"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Обратная косая черта</w:t>
            </w:r>
          </w:p>
        </w:tc>
      </w:tr>
      <w:tr w:rsidR="006B40B7" w:rsidRPr="006B40B7" w14:paraId="00433624"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0DFB7C17"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\0</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03D43D60"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Нулевой символ, нулевой байт</w:t>
            </w:r>
          </w:p>
        </w:tc>
      </w:tr>
      <w:tr w:rsidR="006B40B7" w:rsidRPr="006B40B7" w14:paraId="3A7F4DCE"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2D80A147"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\a</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3AB7DBFD"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Сигнал</w:t>
            </w:r>
          </w:p>
        </w:tc>
      </w:tr>
      <w:tr w:rsidR="006B40B7" w:rsidRPr="006B40B7" w14:paraId="4DE32BF8"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40D8A9F5"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\N</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2FCF8D7"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Восьмеричная константа</w:t>
            </w:r>
          </w:p>
        </w:tc>
      </w:tr>
      <w:tr w:rsidR="006B40B7" w:rsidRPr="006B40B7" w14:paraId="17E492CE"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1F1A9719"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w:t>
            </w:r>
            <w:proofErr w:type="spellStart"/>
            <w:r w:rsidRPr="006B40B7">
              <w:rPr>
                <w:rFonts w:ascii="Calibri" w:eastAsia="Calibri" w:hAnsi="Calibri" w:cs="Times New Roman"/>
                <w:sz w:val="18"/>
                <w:szCs w:val="18"/>
              </w:rPr>
              <w:t>xN</w:t>
            </w:r>
            <w:proofErr w:type="spellEnd"/>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5A2350EE"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Шестнадцатеричная константа</w:t>
            </w:r>
          </w:p>
        </w:tc>
      </w:tr>
      <w:tr w:rsidR="006B40B7" w:rsidRPr="006B40B7" w14:paraId="7701050C" w14:textId="77777777" w:rsidTr="006B40B7">
        <w:trPr>
          <w:jc w:val="center"/>
        </w:trPr>
        <w:tc>
          <w:tcPr>
            <w:tcW w:w="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36E0A23B"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w:t>
            </w:r>
          </w:p>
        </w:tc>
        <w:tc>
          <w:tcPr>
            <w:tcW w:w="2500" w:type="pct"/>
            <w:tcBorders>
              <w:top w:val="single" w:sz="6" w:space="0" w:color="AAAAAA"/>
              <w:left w:val="single" w:sz="6" w:space="0" w:color="AAAAAA"/>
              <w:bottom w:val="single" w:sz="6" w:space="0" w:color="AAAAAA"/>
              <w:right w:val="single" w:sz="6" w:space="0" w:color="AAAAAA"/>
            </w:tcBorders>
            <w:tcMar>
              <w:top w:w="150" w:type="dxa"/>
              <w:left w:w="150" w:type="dxa"/>
              <w:bottom w:w="150" w:type="dxa"/>
              <w:right w:w="150" w:type="dxa"/>
            </w:tcMar>
            <w:vAlign w:val="center"/>
            <w:hideMark/>
          </w:tcPr>
          <w:p w14:paraId="62BC9084" w14:textId="77777777" w:rsidR="006B40B7" w:rsidRPr="006B40B7" w:rsidRDefault="006B40B7" w:rsidP="006B40B7">
            <w:pPr>
              <w:spacing w:after="200" w:line="276" w:lineRule="auto"/>
              <w:rPr>
                <w:rFonts w:ascii="Calibri" w:eastAsia="Calibri" w:hAnsi="Calibri" w:cs="Times New Roman"/>
                <w:sz w:val="18"/>
                <w:szCs w:val="18"/>
              </w:rPr>
            </w:pPr>
            <w:r w:rsidRPr="006B40B7">
              <w:rPr>
                <w:rFonts w:ascii="Calibri" w:eastAsia="Calibri" w:hAnsi="Calibri" w:cs="Times New Roman"/>
                <w:sz w:val="18"/>
                <w:szCs w:val="18"/>
              </w:rPr>
              <w:t>Знак вопроса</w:t>
            </w:r>
          </w:p>
        </w:tc>
      </w:tr>
    </w:tbl>
    <w:p w14:paraId="7D2B892E" w14:textId="77777777" w:rsidR="006B40B7" w:rsidRPr="006B40B7" w:rsidRDefault="006B40B7" w:rsidP="006B40B7">
      <w:pPr>
        <w:spacing w:after="225" w:line="300" w:lineRule="atLeast"/>
        <w:ind w:right="300"/>
        <w:rPr>
          <w:ins w:id="65" w:author="Unknown"/>
          <w:rFonts w:ascii="Verdana" w:eastAsia="Times New Roman" w:hAnsi="Verdana" w:cs="Times New Roman"/>
          <w:color w:val="333333"/>
          <w:sz w:val="18"/>
          <w:szCs w:val="18"/>
          <w:lang w:eastAsia="ru-RU"/>
        </w:rPr>
      </w:pPr>
      <w:ins w:id="66" w:author="Unknown">
        <w:r w:rsidRPr="006B40B7">
          <w:rPr>
            <w:rFonts w:ascii="Verdana" w:eastAsia="Times New Roman" w:hAnsi="Verdana" w:cs="Times New Roman"/>
            <w:color w:val="333333"/>
            <w:sz w:val="18"/>
            <w:szCs w:val="18"/>
            <w:lang w:eastAsia="ru-RU"/>
          </w:rPr>
          <w:t xml:space="preserve">Чаще всего вы будете использовать символ \n. С помощью этого управляющего символа вы сможете переходить на новую строку. Посмотрите </w:t>
        </w:r>
        <w:proofErr w:type="gramStart"/>
        <w:r w:rsidRPr="006B40B7">
          <w:rPr>
            <w:rFonts w:ascii="Verdana" w:eastAsia="Times New Roman" w:hAnsi="Verdana" w:cs="Times New Roman"/>
            <w:color w:val="333333"/>
            <w:sz w:val="18"/>
            <w:szCs w:val="18"/>
            <w:lang w:eastAsia="ru-RU"/>
          </w:rPr>
          <w:t>примеры программ</w:t>
        </w:r>
        <w:proofErr w:type="gramEnd"/>
        <w:r w:rsidRPr="006B40B7">
          <w:rPr>
            <w:rFonts w:ascii="Verdana" w:eastAsia="Times New Roman" w:hAnsi="Verdana" w:cs="Times New Roman"/>
            <w:color w:val="333333"/>
            <w:sz w:val="18"/>
            <w:szCs w:val="18"/>
            <w:lang w:eastAsia="ru-RU"/>
          </w:rPr>
          <w:t xml:space="preserve"> и вы всё поймёте.</w:t>
        </w:r>
      </w:ins>
    </w:p>
    <w:p w14:paraId="0A3A923D"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0408F0A0"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Категории операторов. Синтаксис и семантика операторов. Пустой оператор. Составной оператор.</w:t>
      </w:r>
    </w:p>
    <w:p w14:paraId="6603E205" w14:textId="77777777" w:rsidR="006B40B7" w:rsidRPr="006B40B7" w:rsidRDefault="006B40B7" w:rsidP="006B40B7">
      <w:pPr>
        <w:keepNext/>
        <w:spacing w:before="240" w:after="60" w:line="276" w:lineRule="auto"/>
        <w:jc w:val="center"/>
        <w:outlineLvl w:val="0"/>
        <w:rPr>
          <w:rFonts w:ascii="Arial" w:eastAsia="Times New Roman" w:hAnsi="Arial" w:cs="Arial"/>
          <w:color w:val="000000"/>
          <w:kern w:val="32"/>
          <w:sz w:val="18"/>
          <w:szCs w:val="18"/>
        </w:rPr>
      </w:pPr>
      <w:r w:rsidRPr="006B40B7">
        <w:rPr>
          <w:rFonts w:ascii="Arial" w:eastAsia="Times New Roman" w:hAnsi="Arial" w:cs="Arial"/>
          <w:color w:val="000000"/>
          <w:kern w:val="32"/>
          <w:sz w:val="18"/>
          <w:szCs w:val="18"/>
        </w:rPr>
        <w:t>Синтаксис и семантика оператора выражения</w:t>
      </w:r>
    </w:p>
    <w:p w14:paraId="3E02C6FD"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Синтаксис оператора:</w:t>
      </w:r>
    </w:p>
    <w:p w14:paraId="0B98A457"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любое выражение, после которого поставлен символ «точка с запятой», воспринимается компилятором как отдельный оператор</w:t>
      </w:r>
    </w:p>
    <w:p w14:paraId="79E55B91"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Семантика оператора:</w:t>
      </w:r>
    </w:p>
    <w:p w14:paraId="6EF6D231"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производится вычисление значения выражения, после чего полученное значение удаляется</w:t>
      </w:r>
    </w:p>
    <w:p w14:paraId="0DEAA035"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При вычислении выражения могут возникать побочные эффекты в виде изменения значений некоторых переменных</w:t>
      </w:r>
    </w:p>
    <w:p w14:paraId="7D10D536"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lastRenderedPageBreak/>
        <w:t>Именно эти побочные эффекты и являются целью использования оператора-выражения</w:t>
      </w:r>
    </w:p>
    <w:p w14:paraId="09D06F28"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Например:</w:t>
      </w:r>
    </w:p>
    <w:p w14:paraId="1C4512CC"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 xml:space="preserve">x = y + 6; x ++ </w:t>
      </w:r>
      <w:proofErr w:type="gramStart"/>
      <w:r w:rsidRPr="006B40B7">
        <w:rPr>
          <w:rFonts w:ascii="Arial" w:eastAsia="Times New Roman" w:hAnsi="Arial" w:cs="Arial"/>
          <w:color w:val="000000"/>
          <w:sz w:val="18"/>
          <w:szCs w:val="18"/>
          <w:lang w:eastAsia="ru-RU"/>
        </w:rPr>
        <w:t>&lt; --</w:t>
      </w:r>
      <w:proofErr w:type="gramEnd"/>
      <w:r w:rsidRPr="006B40B7">
        <w:rPr>
          <w:rFonts w:ascii="Arial" w:eastAsia="Times New Roman" w:hAnsi="Arial" w:cs="Arial"/>
          <w:color w:val="000000"/>
          <w:sz w:val="18"/>
          <w:szCs w:val="18"/>
          <w:lang w:eastAsia="ru-RU"/>
        </w:rPr>
        <w:t xml:space="preserve"> y;  a &amp;&amp; b &lt;= (x *= 4);  x * x + 8;</w:t>
      </w:r>
    </w:p>
    <w:p w14:paraId="20EED79B"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Пустой оператор не выполняет никаких действий и может быть исполь</w:t>
      </w:r>
      <w:r w:rsidRPr="006B40B7">
        <w:rPr>
          <w:rFonts w:ascii="Arial" w:eastAsia="Times New Roman" w:hAnsi="Arial" w:cs="Arial"/>
          <w:color w:val="000000"/>
          <w:sz w:val="18"/>
          <w:szCs w:val="18"/>
          <w:lang w:eastAsia="ru-RU"/>
        </w:rPr>
        <w:softHyphen/>
        <w:t>зован для передачи управления в конец составного оператора. Пустой оператор записывается в виде точки с запятой.</w:t>
      </w:r>
    </w:p>
    <w:p w14:paraId="05D21154" w14:textId="77777777" w:rsidR="006B40B7" w:rsidRPr="006B40B7" w:rsidRDefault="006B40B7" w:rsidP="006B40B7">
      <w:pPr>
        <w:spacing w:before="100" w:beforeAutospacing="1" w:after="100" w:afterAutospacing="1" w:line="240" w:lineRule="auto"/>
        <w:rPr>
          <w:rFonts w:ascii="Arial" w:eastAsia="Times New Roman" w:hAnsi="Arial" w:cs="Arial"/>
          <w:color w:val="000000"/>
          <w:sz w:val="18"/>
          <w:szCs w:val="18"/>
          <w:lang w:eastAsia="ru-RU"/>
        </w:rPr>
      </w:pPr>
      <w:r w:rsidRPr="006B40B7">
        <w:rPr>
          <w:rFonts w:ascii="Arial" w:eastAsia="Times New Roman" w:hAnsi="Arial" w:cs="Arial"/>
          <w:color w:val="000000"/>
          <w:sz w:val="18"/>
          <w:szCs w:val="18"/>
          <w:lang w:eastAsia="ru-RU"/>
        </w:rPr>
        <w:t>Например, пустыми операторами будут следующие записи:</w:t>
      </w:r>
    </w:p>
    <w:p w14:paraId="66EF89F2" w14:textId="77777777" w:rsidR="006B40B7" w:rsidRPr="006B40B7" w:rsidRDefault="006B40B7" w:rsidP="006B40B7">
      <w:pPr>
        <w:numPr>
          <w:ilvl w:val="1"/>
          <w:numId w:val="36"/>
        </w:numPr>
        <w:spacing w:before="100" w:beforeAutospacing="1" w:after="100" w:afterAutospacing="1" w:line="240" w:lineRule="auto"/>
        <w:contextualSpacing/>
        <w:rPr>
          <w:rFonts w:ascii="Arial" w:eastAsia="Times New Roman" w:hAnsi="Arial" w:cs="Arial"/>
          <w:b/>
          <w:bCs/>
          <w:color w:val="000000"/>
          <w:sz w:val="18"/>
          <w:szCs w:val="18"/>
          <w:lang w:eastAsia="ru-RU"/>
        </w:rPr>
      </w:pPr>
      <w:proofErr w:type="gramStart"/>
      <w:r w:rsidRPr="006B40B7">
        <w:rPr>
          <w:rFonts w:ascii="Arial" w:eastAsia="Times New Roman" w:hAnsi="Arial" w:cs="Arial"/>
          <w:b/>
          <w:bCs/>
          <w:color w:val="000000"/>
          <w:sz w:val="18"/>
          <w:szCs w:val="18"/>
          <w:lang w:eastAsia="ru-RU"/>
        </w:rPr>
        <w:t>; ;</w:t>
      </w:r>
      <w:proofErr w:type="gramEnd"/>
      <w:r w:rsidRPr="006B40B7">
        <w:rPr>
          <w:rFonts w:ascii="Arial" w:eastAsia="Times New Roman" w:hAnsi="Arial" w:cs="Arial"/>
          <w:color w:val="000000"/>
          <w:sz w:val="18"/>
          <w:szCs w:val="18"/>
          <w:lang w:eastAsia="ru-RU"/>
        </w:rPr>
        <w:t> 2) &lt;метка&gt;</w:t>
      </w:r>
      <w:r w:rsidRPr="006B40B7">
        <w:rPr>
          <w:rFonts w:ascii="Arial" w:eastAsia="Times New Roman" w:hAnsi="Arial" w:cs="Arial"/>
          <w:b/>
          <w:bCs/>
          <w:color w:val="000000"/>
          <w:sz w:val="18"/>
          <w:szCs w:val="18"/>
          <w:lang w:eastAsia="ru-RU"/>
        </w:rPr>
        <w:t>: ;</w:t>
      </w:r>
    </w:p>
    <w:p w14:paraId="0E8BFF3B"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b/>
          <w:bCs/>
          <w:color w:val="333333"/>
          <w:sz w:val="18"/>
          <w:szCs w:val="18"/>
          <w:lang w:eastAsia="ru-RU"/>
        </w:rPr>
        <w:t>Составной оператор</w:t>
      </w:r>
    </w:p>
    <w:p w14:paraId="2BCB26A5"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color w:val="333333"/>
          <w:sz w:val="18"/>
          <w:szCs w:val="18"/>
          <w:lang w:eastAsia="ru-RU"/>
        </w:rPr>
        <w:t>Синтаксис:</w:t>
      </w:r>
    </w:p>
    <w:p w14:paraId="2B9641DD"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color w:val="333333"/>
          <w:sz w:val="18"/>
          <w:szCs w:val="18"/>
          <w:lang w:eastAsia="ru-RU"/>
        </w:rPr>
        <w:t>{</w:t>
      </w:r>
    </w:p>
    <w:p w14:paraId="3E697E6C"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color w:val="333333"/>
          <w:sz w:val="18"/>
          <w:szCs w:val="18"/>
          <w:lang w:eastAsia="ru-RU"/>
        </w:rPr>
        <w:t>[&lt;</w:t>
      </w:r>
      <w:r w:rsidRPr="006B40B7">
        <w:rPr>
          <w:rFonts w:ascii="Arial" w:eastAsia="Times New Roman" w:hAnsi="Arial" w:cs="Arial"/>
          <w:i/>
          <w:iCs/>
          <w:color w:val="6B5B29"/>
          <w:sz w:val="18"/>
          <w:szCs w:val="18"/>
          <w:lang w:eastAsia="ru-RU"/>
        </w:rPr>
        <w:t>объявление</w:t>
      </w:r>
      <w:r w:rsidRPr="006B40B7">
        <w:rPr>
          <w:rFonts w:ascii="Helvetica" w:eastAsia="Times New Roman" w:hAnsi="Helvetica" w:cs="Helvetica"/>
          <w:color w:val="333333"/>
          <w:sz w:val="18"/>
          <w:szCs w:val="18"/>
          <w:lang w:eastAsia="ru-RU"/>
        </w:rPr>
        <w:t>&gt;]</w:t>
      </w:r>
    </w:p>
    <w:p w14:paraId="7023C57B"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color w:val="333333"/>
          <w:sz w:val="18"/>
          <w:szCs w:val="18"/>
          <w:lang w:eastAsia="ru-RU"/>
        </w:rPr>
        <w:t>.</w:t>
      </w:r>
    </w:p>
    <w:p w14:paraId="275BEE21"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color w:val="333333"/>
          <w:sz w:val="18"/>
          <w:szCs w:val="18"/>
          <w:lang w:eastAsia="ru-RU"/>
        </w:rPr>
        <w:t>.</w:t>
      </w:r>
    </w:p>
    <w:p w14:paraId="0CCB37F1"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color w:val="333333"/>
          <w:sz w:val="18"/>
          <w:szCs w:val="18"/>
          <w:lang w:eastAsia="ru-RU"/>
        </w:rPr>
        <w:t>.</w:t>
      </w:r>
    </w:p>
    <w:p w14:paraId="6B2DC4C2"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color w:val="333333"/>
          <w:sz w:val="18"/>
          <w:szCs w:val="18"/>
          <w:lang w:eastAsia="ru-RU"/>
        </w:rPr>
        <w:t>[</w:t>
      </w:r>
      <w:r w:rsidRPr="006B40B7">
        <w:rPr>
          <w:rFonts w:ascii="Helvetica" w:eastAsia="Times New Roman" w:hAnsi="Helvetica" w:cs="Helvetica"/>
          <w:b/>
          <w:bCs/>
          <w:color w:val="333333"/>
          <w:sz w:val="18"/>
          <w:szCs w:val="18"/>
          <w:lang w:eastAsia="ru-RU"/>
        </w:rPr>
        <w:t>&lt;</w:t>
      </w:r>
      <w:r w:rsidRPr="006B40B7">
        <w:rPr>
          <w:rFonts w:ascii="Arial" w:eastAsia="Times New Roman" w:hAnsi="Arial" w:cs="Arial"/>
          <w:i/>
          <w:iCs/>
          <w:color w:val="6B5B29"/>
          <w:sz w:val="18"/>
          <w:szCs w:val="18"/>
          <w:lang w:eastAsia="ru-RU"/>
        </w:rPr>
        <w:t>оператор</w:t>
      </w:r>
      <w:r w:rsidRPr="006B40B7">
        <w:rPr>
          <w:rFonts w:ascii="Helvetica" w:eastAsia="Times New Roman" w:hAnsi="Helvetica" w:cs="Helvetica"/>
          <w:b/>
          <w:bCs/>
          <w:color w:val="333333"/>
          <w:sz w:val="18"/>
          <w:szCs w:val="18"/>
          <w:lang w:eastAsia="ru-RU"/>
        </w:rPr>
        <w:t>&gt;</w:t>
      </w:r>
      <w:r w:rsidRPr="006B40B7">
        <w:rPr>
          <w:rFonts w:ascii="Helvetica" w:eastAsia="Times New Roman" w:hAnsi="Helvetica" w:cs="Helvetica"/>
          <w:color w:val="333333"/>
          <w:sz w:val="18"/>
          <w:szCs w:val="18"/>
          <w:lang w:eastAsia="ru-RU"/>
        </w:rPr>
        <w:t>]</w:t>
      </w:r>
    </w:p>
    <w:p w14:paraId="55E226C2"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color w:val="333333"/>
          <w:sz w:val="18"/>
          <w:szCs w:val="18"/>
          <w:lang w:eastAsia="ru-RU"/>
        </w:rPr>
        <w:t>}</w:t>
      </w:r>
    </w:p>
    <w:p w14:paraId="5FF5CA0D"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color w:val="333333"/>
          <w:sz w:val="18"/>
          <w:szCs w:val="18"/>
          <w:lang w:eastAsia="ru-RU"/>
        </w:rPr>
        <w:t>Действие:</w:t>
      </w:r>
    </w:p>
    <w:p w14:paraId="73552BF0"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color w:val="333333"/>
          <w:sz w:val="18"/>
          <w:szCs w:val="18"/>
          <w:lang w:eastAsia="ru-RU"/>
        </w:rPr>
        <w:t>Действие составного оператора заключается в последовательном выполнении содержащихся в нем операторов, за исключением тех случаев, когда какой-либо оператор явно передает управление в другое место программы.</w:t>
      </w:r>
    </w:p>
    <w:p w14:paraId="25838083" w14:textId="77777777" w:rsidR="006B40B7" w:rsidRPr="006B40B7" w:rsidRDefault="006B40B7" w:rsidP="006B40B7">
      <w:pPr>
        <w:numPr>
          <w:ilvl w:val="0"/>
          <w:numId w:val="36"/>
        </w:numPr>
        <w:shd w:val="clear" w:color="auto" w:fill="FFFFFF"/>
        <w:spacing w:after="150" w:line="240" w:lineRule="auto"/>
        <w:rPr>
          <w:rFonts w:ascii="Helvetica" w:eastAsia="Times New Roman" w:hAnsi="Helvetica" w:cs="Helvetica"/>
          <w:color w:val="333333"/>
          <w:sz w:val="18"/>
          <w:szCs w:val="18"/>
          <w:lang w:eastAsia="ru-RU"/>
        </w:rPr>
      </w:pPr>
      <w:r w:rsidRPr="006B40B7">
        <w:rPr>
          <w:rFonts w:ascii="Helvetica" w:eastAsia="Times New Roman" w:hAnsi="Helvetica" w:cs="Helvetica"/>
          <w:color w:val="333333"/>
          <w:sz w:val="18"/>
          <w:szCs w:val="18"/>
          <w:lang w:eastAsia="ru-RU"/>
        </w:rPr>
        <w:t>В начале составного оператора могут содержаться объявления (см. разделы 3.6, 3.6.2). Они служат для определения переменных, локальных для данного блока, либо для распространения на данный блок области действия глобальных объектов</w:t>
      </w:r>
    </w:p>
    <w:p w14:paraId="40E5F1D7"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507B8D30"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Операторы цикла. Цель использования операторов цикла. Итерация. Параметры цикла.</w:t>
      </w:r>
    </w:p>
    <w:p w14:paraId="2EE43A3D"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b/>
          <w:bCs/>
          <w:i/>
          <w:iCs/>
          <w:color w:val="800000"/>
          <w:sz w:val="18"/>
          <w:szCs w:val="18"/>
          <w:lang w:eastAsia="ru-RU"/>
        </w:rPr>
        <w:t>Циклом</w:t>
      </w:r>
      <w:r w:rsidRPr="006B40B7">
        <w:rPr>
          <w:rFonts w:ascii="Verdana" w:eastAsia="Times New Roman" w:hAnsi="Verdana" w:cs="Times New Roman"/>
          <w:color w:val="000000"/>
          <w:sz w:val="18"/>
          <w:szCs w:val="18"/>
          <w:lang w:eastAsia="ru-RU"/>
        </w:rPr>
        <w:t> называется блок кода, который для решения задачи требуется повторить несколько раз.</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Каждый цикл состоит из</w:t>
      </w:r>
    </w:p>
    <w:p w14:paraId="049AFACC" w14:textId="77777777" w:rsidR="006B40B7" w:rsidRPr="006B40B7" w:rsidRDefault="006B40B7" w:rsidP="006B40B7">
      <w:pPr>
        <w:numPr>
          <w:ilvl w:val="0"/>
          <w:numId w:val="40"/>
        </w:numPr>
        <w:shd w:val="clear" w:color="auto" w:fill="FFFFFF"/>
        <w:spacing w:after="0" w:line="240" w:lineRule="auto"/>
        <w:jc w:val="both"/>
        <w:rPr>
          <w:rFonts w:ascii="Verdana" w:eastAsia="Calibri" w:hAnsi="Verdana" w:cs="Times New Roman"/>
          <w:color w:val="000000"/>
          <w:sz w:val="18"/>
          <w:szCs w:val="18"/>
        </w:rPr>
      </w:pPr>
      <w:r w:rsidRPr="006B40B7">
        <w:rPr>
          <w:rFonts w:ascii="Verdana" w:eastAsia="Calibri" w:hAnsi="Verdana" w:cs="Times New Roman"/>
          <w:color w:val="000000"/>
          <w:sz w:val="18"/>
          <w:szCs w:val="18"/>
        </w:rPr>
        <w:t>блока проверки условия повторения цикла</w:t>
      </w:r>
    </w:p>
    <w:p w14:paraId="48942645" w14:textId="77777777" w:rsidR="006B40B7" w:rsidRPr="006B40B7" w:rsidRDefault="006B40B7" w:rsidP="006B40B7">
      <w:pPr>
        <w:numPr>
          <w:ilvl w:val="0"/>
          <w:numId w:val="40"/>
        </w:numPr>
        <w:shd w:val="clear" w:color="auto" w:fill="FFFFFF"/>
        <w:spacing w:after="0" w:line="240" w:lineRule="auto"/>
        <w:jc w:val="both"/>
        <w:rPr>
          <w:rFonts w:ascii="Verdana" w:eastAsia="Calibri" w:hAnsi="Verdana" w:cs="Times New Roman"/>
          <w:color w:val="000000"/>
          <w:sz w:val="18"/>
          <w:szCs w:val="18"/>
        </w:rPr>
      </w:pPr>
      <w:r w:rsidRPr="006B40B7">
        <w:rPr>
          <w:rFonts w:ascii="Verdana" w:eastAsia="Calibri" w:hAnsi="Verdana" w:cs="Times New Roman"/>
          <w:color w:val="000000"/>
          <w:sz w:val="18"/>
          <w:szCs w:val="18"/>
        </w:rPr>
        <w:t>тела цикла</w:t>
      </w:r>
    </w:p>
    <w:p w14:paraId="768D0DD0"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w:t>
      </w:r>
      <w:r w:rsidRPr="006B40B7">
        <w:rPr>
          <w:rFonts w:ascii="Verdana" w:eastAsia="Times New Roman" w:hAnsi="Verdana" w:cs="Times New Roman"/>
          <w:color w:val="000000"/>
          <w:sz w:val="18"/>
          <w:szCs w:val="18"/>
          <w:lang w:eastAsia="ru-RU"/>
        </w:rPr>
        <w:br/>
        <w:t>Цикл выполняется до тех пор, пока блок проверки условия возвращает истинное значение.</w:t>
      </w:r>
      <w:r w:rsidRPr="006B40B7">
        <w:rPr>
          <w:rFonts w:ascii="Verdana" w:eastAsia="Times New Roman" w:hAnsi="Verdana" w:cs="Times New Roman"/>
          <w:color w:val="000000"/>
          <w:sz w:val="18"/>
          <w:szCs w:val="18"/>
          <w:lang w:eastAsia="ru-RU"/>
        </w:rPr>
        <w:br/>
        <w:t>Тело цикла содержит последовательность операций, которая выполняется в случае истинного условия повторения цикла. После выполнения последней операции тела цикла снова выполняется операция проверки условия повторения цикла. Если это условие не выполняется, то будет выполнена операция, стоящая непосредственно после цикла в коде программы.</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В языке Си следующие виды циклов:</w:t>
      </w:r>
    </w:p>
    <w:p w14:paraId="1C57E238" w14:textId="77777777" w:rsidR="006B40B7" w:rsidRPr="006B40B7" w:rsidRDefault="006B40B7" w:rsidP="006B40B7">
      <w:pPr>
        <w:numPr>
          <w:ilvl w:val="0"/>
          <w:numId w:val="41"/>
        </w:numPr>
        <w:shd w:val="clear" w:color="auto" w:fill="FFFFFF"/>
        <w:spacing w:after="0" w:line="240" w:lineRule="auto"/>
        <w:jc w:val="both"/>
        <w:rPr>
          <w:rFonts w:ascii="Verdana" w:eastAsia="Calibri" w:hAnsi="Verdana" w:cs="Times New Roman"/>
          <w:color w:val="000000"/>
          <w:sz w:val="18"/>
          <w:szCs w:val="18"/>
        </w:rPr>
      </w:pPr>
      <w:proofErr w:type="spellStart"/>
      <w:r w:rsidRPr="006B40B7">
        <w:rPr>
          <w:rFonts w:ascii="Consolas" w:eastAsia="Calibri" w:hAnsi="Consolas" w:cs="Consolas"/>
          <w:color w:val="000000"/>
          <w:sz w:val="18"/>
          <w:szCs w:val="18"/>
        </w:rPr>
        <w:t>while</w:t>
      </w:r>
      <w:proofErr w:type="spellEnd"/>
      <w:r w:rsidRPr="006B40B7">
        <w:rPr>
          <w:rFonts w:ascii="Verdana" w:eastAsia="Calibri" w:hAnsi="Verdana" w:cs="Times New Roman"/>
          <w:color w:val="000000"/>
          <w:sz w:val="18"/>
          <w:szCs w:val="18"/>
        </w:rPr>
        <w:t> — цикл с предусловием;</w:t>
      </w:r>
    </w:p>
    <w:p w14:paraId="728E4958" w14:textId="77777777" w:rsidR="006B40B7" w:rsidRPr="006B40B7" w:rsidRDefault="006B40B7" w:rsidP="006B40B7">
      <w:pPr>
        <w:numPr>
          <w:ilvl w:val="0"/>
          <w:numId w:val="41"/>
        </w:numPr>
        <w:shd w:val="clear" w:color="auto" w:fill="FFFFFF"/>
        <w:spacing w:after="0" w:line="240" w:lineRule="auto"/>
        <w:jc w:val="both"/>
        <w:rPr>
          <w:rFonts w:ascii="Verdana" w:eastAsia="Calibri" w:hAnsi="Verdana" w:cs="Times New Roman"/>
          <w:color w:val="000000"/>
          <w:sz w:val="18"/>
          <w:szCs w:val="18"/>
        </w:rPr>
      </w:pPr>
      <w:proofErr w:type="spellStart"/>
      <w:r w:rsidRPr="006B40B7">
        <w:rPr>
          <w:rFonts w:ascii="Consolas" w:eastAsia="Calibri" w:hAnsi="Consolas" w:cs="Consolas"/>
          <w:color w:val="000000"/>
          <w:sz w:val="18"/>
          <w:szCs w:val="18"/>
        </w:rPr>
        <w:t>do</w:t>
      </w:r>
      <w:proofErr w:type="spellEnd"/>
      <w:r w:rsidRPr="006B40B7">
        <w:rPr>
          <w:rFonts w:ascii="Consolas" w:eastAsia="Calibri" w:hAnsi="Consolas" w:cs="Consolas"/>
          <w:color w:val="000000"/>
          <w:sz w:val="18"/>
          <w:szCs w:val="18"/>
        </w:rPr>
        <w:t>…</w:t>
      </w:r>
      <w:proofErr w:type="spellStart"/>
      <w:r w:rsidRPr="006B40B7">
        <w:rPr>
          <w:rFonts w:ascii="Consolas" w:eastAsia="Calibri" w:hAnsi="Consolas" w:cs="Consolas"/>
          <w:color w:val="000000"/>
          <w:sz w:val="18"/>
          <w:szCs w:val="18"/>
        </w:rPr>
        <w:t>while</w:t>
      </w:r>
      <w:proofErr w:type="spellEnd"/>
      <w:r w:rsidRPr="006B40B7">
        <w:rPr>
          <w:rFonts w:ascii="Verdana" w:eastAsia="Calibri" w:hAnsi="Verdana" w:cs="Times New Roman"/>
          <w:color w:val="000000"/>
          <w:sz w:val="18"/>
          <w:szCs w:val="18"/>
        </w:rPr>
        <w:t> — цикл с постусловием;</w:t>
      </w:r>
    </w:p>
    <w:p w14:paraId="57A0AE5A" w14:textId="77777777" w:rsidR="006B40B7" w:rsidRPr="006B40B7" w:rsidRDefault="006B40B7" w:rsidP="006B40B7">
      <w:pPr>
        <w:numPr>
          <w:ilvl w:val="0"/>
          <w:numId w:val="41"/>
        </w:numPr>
        <w:shd w:val="clear" w:color="auto" w:fill="FFFFFF"/>
        <w:spacing w:after="0" w:line="240" w:lineRule="auto"/>
        <w:jc w:val="both"/>
        <w:rPr>
          <w:rFonts w:ascii="Verdana" w:eastAsia="Calibri" w:hAnsi="Verdana" w:cs="Times New Roman"/>
          <w:color w:val="000000"/>
          <w:sz w:val="18"/>
          <w:szCs w:val="18"/>
        </w:rPr>
      </w:pPr>
      <w:proofErr w:type="spellStart"/>
      <w:r w:rsidRPr="006B40B7">
        <w:rPr>
          <w:rFonts w:ascii="Consolas" w:eastAsia="Calibri" w:hAnsi="Consolas" w:cs="Consolas"/>
          <w:color w:val="000000"/>
          <w:sz w:val="18"/>
          <w:szCs w:val="18"/>
        </w:rPr>
        <w:t>for</w:t>
      </w:r>
      <w:proofErr w:type="spellEnd"/>
      <w:r w:rsidRPr="006B40B7">
        <w:rPr>
          <w:rFonts w:ascii="Verdana" w:eastAsia="Calibri" w:hAnsi="Verdana" w:cs="Times New Roman"/>
          <w:color w:val="000000"/>
          <w:sz w:val="18"/>
          <w:szCs w:val="18"/>
        </w:rPr>
        <w:t> — параметрический цикл (цикл с заданным числом повторений).</w:t>
      </w:r>
    </w:p>
    <w:p w14:paraId="4A4D966D"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w:t>
      </w:r>
      <w:r w:rsidRPr="006B40B7">
        <w:rPr>
          <w:rFonts w:ascii="Verdana" w:eastAsia="Times New Roman" w:hAnsi="Verdana" w:cs="Times New Roman"/>
          <w:color w:val="000000"/>
          <w:sz w:val="18"/>
          <w:szCs w:val="18"/>
          <w:lang w:eastAsia="ru-RU"/>
        </w:rPr>
        <w:br/>
      </w:r>
      <w:bookmarkStart w:id="67" w:name="while"/>
      <w:bookmarkEnd w:id="67"/>
    </w:p>
    <w:p w14:paraId="1D90A45F"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555555"/>
          <w:sz w:val="18"/>
          <w:szCs w:val="18"/>
          <w:lang w:eastAsia="ru-RU"/>
        </w:rPr>
        <w:t xml:space="preserve">Цикл с предусловием </w:t>
      </w:r>
      <w:proofErr w:type="spellStart"/>
      <w:r w:rsidRPr="006B40B7">
        <w:rPr>
          <w:rFonts w:ascii="Verdana" w:eastAsia="Times New Roman" w:hAnsi="Verdana" w:cs="Times New Roman"/>
          <w:b/>
          <w:bCs/>
          <w:color w:val="555555"/>
          <w:sz w:val="18"/>
          <w:szCs w:val="18"/>
          <w:lang w:eastAsia="ru-RU"/>
        </w:rPr>
        <w:t>while</w:t>
      </w:r>
      <w:proofErr w:type="spellEnd"/>
    </w:p>
    <w:p w14:paraId="50FEA302"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Общая форма записи</w:t>
      </w:r>
      <w:r w:rsidRPr="006B40B7">
        <w:rPr>
          <w:rFonts w:ascii="Consolas" w:eastAsia="Times New Roman" w:hAnsi="Consolas" w:cs="Consolas"/>
          <w:color w:val="000000"/>
          <w:sz w:val="18"/>
          <w:szCs w:val="18"/>
          <w:lang w:eastAsia="ru-RU"/>
        </w:rPr>
        <w:t> </w:t>
      </w:r>
    </w:p>
    <w:p w14:paraId="53C05D0A" w14:textId="77777777" w:rsidR="006B40B7" w:rsidRPr="006B40B7" w:rsidRDefault="006B40B7" w:rsidP="006B40B7">
      <w:pPr>
        <w:shd w:val="clear" w:color="auto" w:fill="EEEEEE"/>
        <w:spacing w:after="200" w:line="276" w:lineRule="auto"/>
        <w:jc w:val="both"/>
        <w:rPr>
          <w:rFonts w:ascii="Consolas" w:eastAsia="Calibri" w:hAnsi="Consolas" w:cs="Consolas"/>
          <w:color w:val="000000"/>
          <w:sz w:val="18"/>
          <w:szCs w:val="18"/>
        </w:rPr>
      </w:pPr>
      <w:proofErr w:type="spellStart"/>
      <w:r w:rsidRPr="006B40B7">
        <w:rPr>
          <w:rFonts w:ascii="Consolas" w:eastAsia="Calibri" w:hAnsi="Consolas" w:cs="Consolas"/>
          <w:color w:val="000000"/>
          <w:sz w:val="18"/>
          <w:szCs w:val="18"/>
        </w:rPr>
        <w:t>while</w:t>
      </w:r>
      <w:proofErr w:type="spellEnd"/>
      <w:r w:rsidRPr="006B40B7">
        <w:rPr>
          <w:rFonts w:ascii="Consolas" w:eastAsia="Calibri" w:hAnsi="Consolas" w:cs="Consolas"/>
          <w:color w:val="000000"/>
          <w:sz w:val="18"/>
          <w:szCs w:val="18"/>
        </w:rPr>
        <w:t> (Условие)</w:t>
      </w:r>
      <w:r w:rsidRPr="006B40B7">
        <w:rPr>
          <w:rFonts w:ascii="Consolas" w:eastAsia="Calibri" w:hAnsi="Consolas" w:cs="Consolas"/>
          <w:color w:val="000000"/>
          <w:sz w:val="18"/>
          <w:szCs w:val="18"/>
        </w:rPr>
        <w:br/>
        <w:t>{</w:t>
      </w:r>
      <w:r w:rsidRPr="006B40B7">
        <w:rPr>
          <w:rFonts w:ascii="Consolas" w:eastAsia="Calibri" w:hAnsi="Consolas" w:cs="Consolas"/>
          <w:color w:val="000000"/>
          <w:sz w:val="18"/>
          <w:szCs w:val="18"/>
        </w:rPr>
        <w:br/>
        <w:t>  </w:t>
      </w:r>
      <w:proofErr w:type="spellStart"/>
      <w:r w:rsidRPr="006B40B7">
        <w:rPr>
          <w:rFonts w:ascii="Consolas" w:eastAsia="Calibri" w:hAnsi="Consolas" w:cs="Consolas"/>
          <w:color w:val="000000"/>
          <w:sz w:val="18"/>
          <w:szCs w:val="18"/>
        </w:rPr>
        <w:t>БлокОпераций</w:t>
      </w:r>
      <w:proofErr w:type="spellEnd"/>
      <w:r w:rsidRPr="006B40B7">
        <w:rPr>
          <w:rFonts w:ascii="Consolas" w:eastAsia="Calibri" w:hAnsi="Consolas" w:cs="Consolas"/>
          <w:color w:val="000000"/>
          <w:sz w:val="18"/>
          <w:szCs w:val="18"/>
        </w:rPr>
        <w:t>;</w:t>
      </w:r>
      <w:r w:rsidRPr="006B40B7">
        <w:rPr>
          <w:rFonts w:ascii="Consolas" w:eastAsia="Calibri" w:hAnsi="Consolas" w:cs="Consolas"/>
          <w:color w:val="000000"/>
          <w:sz w:val="18"/>
          <w:szCs w:val="18"/>
        </w:rPr>
        <w:br/>
        <w:t>}</w:t>
      </w:r>
    </w:p>
    <w:p w14:paraId="15BE3641" w14:textId="77777777" w:rsidR="006B40B7" w:rsidRPr="006B40B7" w:rsidRDefault="006B40B7" w:rsidP="006B40B7">
      <w:pPr>
        <w:shd w:val="clear" w:color="auto" w:fill="EEEEEE"/>
        <w:spacing w:after="200" w:line="276" w:lineRule="auto"/>
        <w:jc w:val="both"/>
        <w:rPr>
          <w:rFonts w:ascii="Consolas" w:eastAsia="Calibri" w:hAnsi="Consolas" w:cs="Consolas"/>
          <w:color w:val="000000"/>
          <w:sz w:val="18"/>
          <w:szCs w:val="18"/>
        </w:rPr>
      </w:pPr>
      <w:r w:rsidRPr="006B40B7">
        <w:rPr>
          <w:rFonts w:ascii="Verdana" w:eastAsia="Calibri" w:hAnsi="Verdana" w:cs="Times New Roman"/>
          <w:color w:val="000000"/>
          <w:sz w:val="18"/>
          <w:szCs w:val="18"/>
          <w:shd w:val="clear" w:color="auto" w:fill="FFFFFF"/>
        </w:rPr>
        <w:lastRenderedPageBreak/>
        <w:t>Если </w:t>
      </w:r>
      <w:r w:rsidRPr="006B40B7">
        <w:rPr>
          <w:rFonts w:ascii="Consolas" w:eastAsia="Calibri" w:hAnsi="Consolas" w:cs="Consolas"/>
          <w:b/>
          <w:bCs/>
          <w:color w:val="000000"/>
          <w:sz w:val="18"/>
          <w:szCs w:val="18"/>
          <w:shd w:val="clear" w:color="auto" w:fill="FFFFFF"/>
        </w:rPr>
        <w:t>Условие</w:t>
      </w:r>
      <w:r w:rsidRPr="006B40B7">
        <w:rPr>
          <w:rFonts w:ascii="Verdana" w:eastAsia="Calibri" w:hAnsi="Verdana" w:cs="Times New Roman"/>
          <w:color w:val="000000"/>
          <w:sz w:val="18"/>
          <w:szCs w:val="18"/>
          <w:shd w:val="clear" w:color="auto" w:fill="FFFFFF"/>
        </w:rPr>
        <w:t> выполняется (выражение, проверяющее </w:t>
      </w:r>
      <w:r w:rsidRPr="006B40B7">
        <w:rPr>
          <w:rFonts w:ascii="Consolas" w:eastAsia="Calibri" w:hAnsi="Consolas" w:cs="Consolas"/>
          <w:b/>
          <w:bCs/>
          <w:color w:val="000000"/>
          <w:sz w:val="18"/>
          <w:szCs w:val="18"/>
          <w:shd w:val="clear" w:color="auto" w:fill="FFFFFF"/>
        </w:rPr>
        <w:t>Условие</w:t>
      </w:r>
      <w:r w:rsidRPr="006B40B7">
        <w:rPr>
          <w:rFonts w:ascii="Verdana" w:eastAsia="Calibri" w:hAnsi="Verdana" w:cs="Times New Roman"/>
          <w:color w:val="000000"/>
          <w:sz w:val="18"/>
          <w:szCs w:val="18"/>
          <w:shd w:val="clear" w:color="auto" w:fill="FFFFFF"/>
        </w:rPr>
        <w:t>, не равно нулю), то выполняется </w:t>
      </w:r>
      <w:proofErr w:type="spellStart"/>
      <w:r w:rsidRPr="006B40B7">
        <w:rPr>
          <w:rFonts w:ascii="Consolas" w:eastAsia="Calibri" w:hAnsi="Consolas" w:cs="Consolas"/>
          <w:b/>
          <w:bCs/>
          <w:color w:val="000000"/>
          <w:sz w:val="18"/>
          <w:szCs w:val="18"/>
          <w:shd w:val="clear" w:color="auto" w:fill="FFFFFF"/>
        </w:rPr>
        <w:t>БлокОпераций</w:t>
      </w:r>
      <w:proofErr w:type="spellEnd"/>
      <w:r w:rsidRPr="006B40B7">
        <w:rPr>
          <w:rFonts w:ascii="Verdana" w:eastAsia="Calibri" w:hAnsi="Verdana" w:cs="Times New Roman"/>
          <w:color w:val="000000"/>
          <w:sz w:val="18"/>
          <w:szCs w:val="18"/>
          <w:shd w:val="clear" w:color="auto" w:fill="FFFFFF"/>
        </w:rPr>
        <w:t>, заключенный в фигурные скобки, затем </w:t>
      </w:r>
      <w:r w:rsidRPr="006B40B7">
        <w:rPr>
          <w:rFonts w:ascii="Consolas" w:eastAsia="Calibri" w:hAnsi="Consolas" w:cs="Consolas"/>
          <w:b/>
          <w:bCs/>
          <w:color w:val="000000"/>
          <w:sz w:val="18"/>
          <w:szCs w:val="18"/>
          <w:shd w:val="clear" w:color="auto" w:fill="FFFFFF"/>
        </w:rPr>
        <w:t>Условие</w:t>
      </w:r>
      <w:r w:rsidRPr="006B40B7">
        <w:rPr>
          <w:rFonts w:ascii="Verdana" w:eastAsia="Calibri" w:hAnsi="Verdana" w:cs="Times New Roman"/>
          <w:color w:val="000000"/>
          <w:sz w:val="18"/>
          <w:szCs w:val="18"/>
          <w:shd w:val="clear" w:color="auto" w:fill="FFFFFF"/>
        </w:rPr>
        <w:t> проверяется снова.</w:t>
      </w:r>
      <w:r w:rsidRPr="006B40B7">
        <w:rPr>
          <w:rFonts w:ascii="Verdana" w:eastAsia="Calibri" w:hAnsi="Verdana" w:cs="Times New Roman"/>
          <w:color w:val="000000"/>
          <w:sz w:val="18"/>
          <w:szCs w:val="18"/>
        </w:rPr>
        <w:br/>
      </w:r>
      <w:r w:rsidRPr="006B40B7">
        <w:rPr>
          <w:rFonts w:ascii="Verdana" w:eastAsia="Calibri" w:hAnsi="Verdana" w:cs="Times New Roman"/>
          <w:color w:val="000000"/>
          <w:sz w:val="18"/>
          <w:szCs w:val="18"/>
          <w:shd w:val="clear" w:color="auto" w:fill="FFFFFF"/>
        </w:rPr>
        <w:t>Последовательность действий, состоящая из проверки </w:t>
      </w:r>
      <w:r w:rsidRPr="006B40B7">
        <w:rPr>
          <w:rFonts w:ascii="Consolas" w:eastAsia="Calibri" w:hAnsi="Consolas" w:cs="Consolas"/>
          <w:b/>
          <w:bCs/>
          <w:color w:val="000000"/>
          <w:sz w:val="18"/>
          <w:szCs w:val="18"/>
          <w:shd w:val="clear" w:color="auto" w:fill="FFFFFF"/>
        </w:rPr>
        <w:t>Условия</w:t>
      </w:r>
      <w:r w:rsidRPr="006B40B7">
        <w:rPr>
          <w:rFonts w:ascii="Verdana" w:eastAsia="Calibri" w:hAnsi="Verdana" w:cs="Times New Roman"/>
          <w:color w:val="000000"/>
          <w:sz w:val="18"/>
          <w:szCs w:val="18"/>
          <w:shd w:val="clear" w:color="auto" w:fill="FFFFFF"/>
        </w:rPr>
        <w:t> и выполнения </w:t>
      </w:r>
      <w:proofErr w:type="spellStart"/>
      <w:r w:rsidRPr="006B40B7">
        <w:rPr>
          <w:rFonts w:ascii="Consolas" w:eastAsia="Calibri" w:hAnsi="Consolas" w:cs="Consolas"/>
          <w:b/>
          <w:bCs/>
          <w:color w:val="000000"/>
          <w:sz w:val="18"/>
          <w:szCs w:val="18"/>
          <w:shd w:val="clear" w:color="auto" w:fill="FFFFFF"/>
        </w:rPr>
        <w:t>БлокаОпераций</w:t>
      </w:r>
      <w:proofErr w:type="spellEnd"/>
      <w:r w:rsidRPr="006B40B7">
        <w:rPr>
          <w:rFonts w:ascii="Verdana" w:eastAsia="Calibri" w:hAnsi="Verdana" w:cs="Times New Roman"/>
          <w:color w:val="000000"/>
          <w:sz w:val="18"/>
          <w:szCs w:val="18"/>
          <w:shd w:val="clear" w:color="auto" w:fill="FFFFFF"/>
        </w:rPr>
        <w:t>, повторяется до тех пор, пока выражение, проверяющее </w:t>
      </w:r>
      <w:r w:rsidRPr="006B40B7">
        <w:rPr>
          <w:rFonts w:ascii="Consolas" w:eastAsia="Calibri" w:hAnsi="Consolas" w:cs="Consolas"/>
          <w:b/>
          <w:bCs/>
          <w:color w:val="000000"/>
          <w:sz w:val="18"/>
          <w:szCs w:val="18"/>
          <w:shd w:val="clear" w:color="auto" w:fill="FFFFFF"/>
        </w:rPr>
        <w:t>Условие</w:t>
      </w:r>
      <w:r w:rsidRPr="006B40B7">
        <w:rPr>
          <w:rFonts w:ascii="Verdana" w:eastAsia="Calibri" w:hAnsi="Verdana" w:cs="Times New Roman"/>
          <w:color w:val="000000"/>
          <w:sz w:val="18"/>
          <w:szCs w:val="18"/>
          <w:shd w:val="clear" w:color="auto" w:fill="FFFFFF"/>
        </w:rPr>
        <w:t>, не станет ложным (равным нулю). При этом происходит выход из цикла, и производится выполнение операции, стоящей после оператора цикла.</w:t>
      </w:r>
    </w:p>
    <w:p w14:paraId="3D342B7D"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555555"/>
          <w:sz w:val="18"/>
          <w:szCs w:val="18"/>
          <w:lang w:eastAsia="ru-RU"/>
        </w:rPr>
        <w:t xml:space="preserve">Цикл с постусловием </w:t>
      </w:r>
      <w:proofErr w:type="spellStart"/>
      <w:r w:rsidRPr="006B40B7">
        <w:rPr>
          <w:rFonts w:ascii="Verdana" w:eastAsia="Times New Roman" w:hAnsi="Verdana" w:cs="Times New Roman"/>
          <w:b/>
          <w:bCs/>
          <w:color w:val="555555"/>
          <w:sz w:val="18"/>
          <w:szCs w:val="18"/>
          <w:lang w:eastAsia="ru-RU"/>
        </w:rPr>
        <w:t>do</w:t>
      </w:r>
      <w:proofErr w:type="spellEnd"/>
      <w:r w:rsidRPr="006B40B7">
        <w:rPr>
          <w:rFonts w:ascii="Verdana" w:eastAsia="Times New Roman" w:hAnsi="Verdana" w:cs="Times New Roman"/>
          <w:b/>
          <w:bCs/>
          <w:color w:val="555555"/>
          <w:sz w:val="18"/>
          <w:szCs w:val="18"/>
          <w:lang w:eastAsia="ru-RU"/>
        </w:rPr>
        <w:t>...</w:t>
      </w:r>
      <w:proofErr w:type="spellStart"/>
      <w:r w:rsidRPr="006B40B7">
        <w:rPr>
          <w:rFonts w:ascii="Verdana" w:eastAsia="Times New Roman" w:hAnsi="Verdana" w:cs="Times New Roman"/>
          <w:b/>
          <w:bCs/>
          <w:color w:val="555555"/>
          <w:sz w:val="18"/>
          <w:szCs w:val="18"/>
          <w:lang w:eastAsia="ru-RU"/>
        </w:rPr>
        <w:t>while</w:t>
      </w:r>
      <w:proofErr w:type="spellEnd"/>
    </w:p>
    <w:p w14:paraId="15752604" w14:textId="77777777" w:rsidR="006B40B7" w:rsidRPr="006B40B7" w:rsidRDefault="006B40B7" w:rsidP="006B40B7">
      <w:pPr>
        <w:shd w:val="clear" w:color="auto" w:fill="FFFFFF"/>
        <w:spacing w:after="0" w:line="240" w:lineRule="auto"/>
        <w:jc w:val="both"/>
        <w:rPr>
          <w:rFonts w:ascii="Consolas" w:eastAsia="Times New Roman" w:hAnsi="Consolas" w:cs="Consolas"/>
          <w:color w:val="000000"/>
          <w:sz w:val="18"/>
          <w:szCs w:val="18"/>
          <w:lang w:eastAsia="ru-RU"/>
        </w:rPr>
      </w:pPr>
      <w:r w:rsidRPr="006B40B7">
        <w:rPr>
          <w:rFonts w:ascii="Verdana" w:eastAsia="Times New Roman" w:hAnsi="Verdana" w:cs="Times New Roman"/>
          <w:color w:val="000000"/>
          <w:sz w:val="18"/>
          <w:szCs w:val="18"/>
          <w:lang w:eastAsia="ru-RU"/>
        </w:rPr>
        <w:t xml:space="preserve">Общая форма записи                                                  </w:t>
      </w:r>
      <w:r w:rsidRPr="006B40B7">
        <w:rPr>
          <w:rFonts w:ascii="Consolas" w:eastAsia="Times New Roman" w:hAnsi="Consolas" w:cs="Consolas"/>
          <w:color w:val="000000"/>
          <w:sz w:val="18"/>
          <w:szCs w:val="18"/>
          <w:lang w:eastAsia="ru-RU"/>
        </w:rPr>
        <w:t> </w:t>
      </w:r>
      <w:proofErr w:type="spellStart"/>
      <w:r w:rsidRPr="006B40B7">
        <w:rPr>
          <w:rFonts w:ascii="Consolas" w:eastAsia="Times New Roman" w:hAnsi="Consolas" w:cs="Consolas"/>
          <w:color w:val="000000"/>
          <w:sz w:val="18"/>
          <w:szCs w:val="18"/>
          <w:lang w:eastAsia="ru-RU"/>
        </w:rPr>
        <w:t>do</w:t>
      </w:r>
      <w:proofErr w:type="spellEnd"/>
      <w:r w:rsidRPr="006B40B7">
        <w:rPr>
          <w:rFonts w:ascii="Consolas" w:eastAsia="Times New Roman" w:hAnsi="Consolas" w:cs="Consolas"/>
          <w:color w:val="000000"/>
          <w:sz w:val="18"/>
          <w:szCs w:val="18"/>
          <w:lang w:eastAsia="ru-RU"/>
        </w:rPr>
        <w:t> {</w:t>
      </w:r>
      <w:r w:rsidRPr="006B40B7">
        <w:rPr>
          <w:rFonts w:ascii="Consolas" w:eastAsia="Times New Roman" w:hAnsi="Consolas" w:cs="Consolas"/>
          <w:color w:val="000000"/>
          <w:sz w:val="18"/>
          <w:szCs w:val="18"/>
          <w:lang w:eastAsia="ru-RU"/>
        </w:rPr>
        <w:br/>
        <w:t>  </w:t>
      </w:r>
      <w:proofErr w:type="spellStart"/>
      <w:r w:rsidRPr="006B40B7">
        <w:rPr>
          <w:rFonts w:ascii="Consolas" w:eastAsia="Times New Roman" w:hAnsi="Consolas" w:cs="Consolas"/>
          <w:color w:val="000000"/>
          <w:sz w:val="18"/>
          <w:szCs w:val="18"/>
          <w:lang w:eastAsia="ru-RU"/>
        </w:rPr>
        <w:t>БлокОпераций</w:t>
      </w:r>
      <w:proofErr w:type="spellEnd"/>
      <w:r w:rsidRPr="006B40B7">
        <w:rPr>
          <w:rFonts w:ascii="Consolas" w:eastAsia="Times New Roman" w:hAnsi="Consolas" w:cs="Consolas"/>
          <w:color w:val="000000"/>
          <w:sz w:val="18"/>
          <w:szCs w:val="18"/>
          <w:lang w:eastAsia="ru-RU"/>
        </w:rPr>
        <w:t>;</w:t>
      </w:r>
      <w:r w:rsidRPr="006B40B7">
        <w:rPr>
          <w:rFonts w:ascii="Consolas" w:eastAsia="Times New Roman" w:hAnsi="Consolas" w:cs="Consolas"/>
          <w:color w:val="000000"/>
          <w:sz w:val="18"/>
          <w:szCs w:val="18"/>
          <w:lang w:eastAsia="ru-RU"/>
        </w:rPr>
        <w:br/>
        <w:t>} </w:t>
      </w:r>
      <w:proofErr w:type="spellStart"/>
      <w:r w:rsidRPr="006B40B7">
        <w:rPr>
          <w:rFonts w:ascii="Consolas" w:eastAsia="Times New Roman" w:hAnsi="Consolas" w:cs="Consolas"/>
          <w:color w:val="000000"/>
          <w:sz w:val="18"/>
          <w:szCs w:val="18"/>
          <w:lang w:eastAsia="ru-RU"/>
        </w:rPr>
        <w:t>while</w:t>
      </w:r>
      <w:proofErr w:type="spellEnd"/>
      <w:r w:rsidRPr="006B40B7">
        <w:rPr>
          <w:rFonts w:ascii="Consolas" w:eastAsia="Times New Roman" w:hAnsi="Consolas" w:cs="Consolas"/>
          <w:color w:val="000000"/>
          <w:sz w:val="18"/>
          <w:szCs w:val="18"/>
          <w:lang w:eastAsia="ru-RU"/>
        </w:rPr>
        <w:t> (Условие);</w:t>
      </w:r>
    </w:p>
    <w:p w14:paraId="4A40257E" w14:textId="77777777" w:rsidR="006B40B7" w:rsidRPr="006B40B7" w:rsidRDefault="006B40B7" w:rsidP="006B40B7">
      <w:pPr>
        <w:spacing w:before="100" w:beforeAutospacing="1" w:after="100" w:afterAutospacing="1" w:line="240" w:lineRule="auto"/>
        <w:rPr>
          <w:rFonts w:ascii="Verdana" w:eastAsia="Times New Roman" w:hAnsi="Verdana" w:cs="Times New Roman"/>
          <w:color w:val="000000"/>
          <w:sz w:val="18"/>
          <w:szCs w:val="18"/>
          <w:shd w:val="clear" w:color="auto" w:fill="FFFFFF"/>
          <w:lang w:eastAsia="ru-RU"/>
        </w:rPr>
      </w:pP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shd w:val="clear" w:color="auto" w:fill="FFFFFF"/>
          <w:lang w:eastAsia="ru-RU"/>
        </w:rPr>
        <w:t>Цикл </w:t>
      </w:r>
      <w:proofErr w:type="spellStart"/>
      <w:r w:rsidRPr="006B40B7">
        <w:rPr>
          <w:rFonts w:ascii="Consolas" w:eastAsia="Times New Roman" w:hAnsi="Consolas" w:cs="Consolas"/>
          <w:sz w:val="18"/>
          <w:szCs w:val="18"/>
          <w:shd w:val="clear" w:color="auto" w:fill="FFFFFF"/>
          <w:lang w:eastAsia="ru-RU"/>
        </w:rPr>
        <w:t>do</w:t>
      </w:r>
      <w:proofErr w:type="spellEnd"/>
      <w:r w:rsidRPr="006B40B7">
        <w:rPr>
          <w:rFonts w:ascii="Consolas" w:eastAsia="Times New Roman" w:hAnsi="Consolas" w:cs="Consolas"/>
          <w:sz w:val="18"/>
          <w:szCs w:val="18"/>
          <w:shd w:val="clear" w:color="auto" w:fill="FFFFFF"/>
          <w:lang w:eastAsia="ru-RU"/>
        </w:rPr>
        <w:t>...</w:t>
      </w:r>
      <w:proofErr w:type="spellStart"/>
      <w:r w:rsidRPr="006B40B7">
        <w:rPr>
          <w:rFonts w:ascii="Consolas" w:eastAsia="Times New Roman" w:hAnsi="Consolas" w:cs="Consolas"/>
          <w:sz w:val="18"/>
          <w:szCs w:val="18"/>
          <w:shd w:val="clear" w:color="auto" w:fill="FFFFFF"/>
          <w:lang w:eastAsia="ru-RU"/>
        </w:rPr>
        <w:t>while</w:t>
      </w:r>
      <w:proofErr w:type="spellEnd"/>
      <w:r w:rsidRPr="006B40B7">
        <w:rPr>
          <w:rFonts w:ascii="Verdana" w:eastAsia="Times New Roman" w:hAnsi="Verdana" w:cs="Times New Roman"/>
          <w:color w:val="000000"/>
          <w:sz w:val="18"/>
          <w:szCs w:val="18"/>
          <w:shd w:val="clear" w:color="auto" w:fill="FFFFFF"/>
          <w:lang w:eastAsia="ru-RU"/>
        </w:rPr>
        <w:t> — это цикл с постусловием, где истинность выражения, проверяющего </w:t>
      </w:r>
      <w:r w:rsidRPr="006B40B7">
        <w:rPr>
          <w:rFonts w:ascii="Consolas" w:eastAsia="Times New Roman" w:hAnsi="Consolas" w:cs="Consolas"/>
          <w:b/>
          <w:bCs/>
          <w:color w:val="000000"/>
          <w:sz w:val="18"/>
          <w:szCs w:val="18"/>
          <w:shd w:val="clear" w:color="auto" w:fill="FFFFFF"/>
          <w:lang w:eastAsia="ru-RU"/>
        </w:rPr>
        <w:t>Условие</w:t>
      </w:r>
      <w:r w:rsidRPr="006B40B7">
        <w:rPr>
          <w:rFonts w:ascii="Verdana" w:eastAsia="Times New Roman" w:hAnsi="Verdana" w:cs="Times New Roman"/>
          <w:color w:val="000000"/>
          <w:sz w:val="18"/>
          <w:szCs w:val="18"/>
          <w:shd w:val="clear" w:color="auto" w:fill="FFFFFF"/>
          <w:lang w:eastAsia="ru-RU"/>
        </w:rPr>
        <w:t> проверяется после выполнения </w:t>
      </w:r>
      <w:r w:rsidRPr="006B40B7">
        <w:rPr>
          <w:rFonts w:ascii="Consolas" w:eastAsia="Times New Roman" w:hAnsi="Consolas" w:cs="Consolas"/>
          <w:b/>
          <w:bCs/>
          <w:color w:val="000000"/>
          <w:sz w:val="18"/>
          <w:szCs w:val="18"/>
          <w:shd w:val="clear" w:color="auto" w:fill="FFFFFF"/>
          <w:lang w:eastAsia="ru-RU"/>
        </w:rPr>
        <w:t>Блока Операций</w:t>
      </w:r>
      <w:r w:rsidRPr="006B40B7">
        <w:rPr>
          <w:rFonts w:ascii="Verdana" w:eastAsia="Times New Roman" w:hAnsi="Verdana" w:cs="Times New Roman"/>
          <w:color w:val="000000"/>
          <w:sz w:val="18"/>
          <w:szCs w:val="18"/>
          <w:shd w:val="clear" w:color="auto" w:fill="FFFFFF"/>
          <w:lang w:eastAsia="ru-RU"/>
        </w:rPr>
        <w:t>, заключенного в фигурные скобки. Тело цикла выполняется до тех пор, пока выражение, проверяющее </w:t>
      </w:r>
      <w:r w:rsidRPr="006B40B7">
        <w:rPr>
          <w:rFonts w:ascii="Consolas" w:eastAsia="Times New Roman" w:hAnsi="Consolas" w:cs="Consolas"/>
          <w:b/>
          <w:bCs/>
          <w:color w:val="000000"/>
          <w:sz w:val="18"/>
          <w:szCs w:val="18"/>
          <w:shd w:val="clear" w:color="auto" w:fill="FFFFFF"/>
          <w:lang w:eastAsia="ru-RU"/>
        </w:rPr>
        <w:t>Условие</w:t>
      </w:r>
      <w:r w:rsidRPr="006B40B7">
        <w:rPr>
          <w:rFonts w:ascii="Verdana" w:eastAsia="Times New Roman" w:hAnsi="Verdana" w:cs="Times New Roman"/>
          <w:color w:val="000000"/>
          <w:sz w:val="18"/>
          <w:szCs w:val="18"/>
          <w:shd w:val="clear" w:color="auto" w:fill="FFFFFF"/>
          <w:lang w:eastAsia="ru-RU"/>
        </w:rPr>
        <w:t>, не станет ложным, то есть тело цикла с постусловием выполнится хотя бы один раз.</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shd w:val="clear" w:color="auto" w:fill="FFFFFF"/>
          <w:lang w:eastAsia="ru-RU"/>
        </w:rPr>
        <w:t>Использовать цикл </w:t>
      </w:r>
      <w:proofErr w:type="spellStart"/>
      <w:r w:rsidRPr="006B40B7">
        <w:rPr>
          <w:rFonts w:ascii="Consolas" w:eastAsia="Times New Roman" w:hAnsi="Consolas" w:cs="Consolas"/>
          <w:sz w:val="18"/>
          <w:szCs w:val="18"/>
          <w:shd w:val="clear" w:color="auto" w:fill="FFFFFF"/>
          <w:lang w:eastAsia="ru-RU"/>
        </w:rPr>
        <w:t>do</w:t>
      </w:r>
      <w:proofErr w:type="spellEnd"/>
      <w:r w:rsidRPr="006B40B7">
        <w:rPr>
          <w:rFonts w:ascii="Consolas" w:eastAsia="Times New Roman" w:hAnsi="Consolas" w:cs="Consolas"/>
          <w:sz w:val="18"/>
          <w:szCs w:val="18"/>
          <w:shd w:val="clear" w:color="auto" w:fill="FFFFFF"/>
          <w:lang w:eastAsia="ru-RU"/>
        </w:rPr>
        <w:t>...</w:t>
      </w:r>
      <w:proofErr w:type="spellStart"/>
      <w:r w:rsidRPr="006B40B7">
        <w:rPr>
          <w:rFonts w:ascii="Consolas" w:eastAsia="Times New Roman" w:hAnsi="Consolas" w:cs="Consolas"/>
          <w:sz w:val="18"/>
          <w:szCs w:val="18"/>
          <w:shd w:val="clear" w:color="auto" w:fill="FFFFFF"/>
          <w:lang w:eastAsia="ru-RU"/>
        </w:rPr>
        <w:t>while</w:t>
      </w:r>
      <w:proofErr w:type="spellEnd"/>
      <w:r w:rsidRPr="006B40B7">
        <w:rPr>
          <w:rFonts w:ascii="Verdana" w:eastAsia="Times New Roman" w:hAnsi="Verdana" w:cs="Times New Roman"/>
          <w:color w:val="000000"/>
          <w:sz w:val="18"/>
          <w:szCs w:val="18"/>
          <w:shd w:val="clear" w:color="auto" w:fill="FFFFFF"/>
          <w:lang w:eastAsia="ru-RU"/>
        </w:rPr>
        <w:t> лучше в тех случаях, когда должна быть выполнена хотя бы одна итерация, либо когда инициализация объектов, участвующих в проверке условия, происходит внутри тела цикла.</w:t>
      </w:r>
    </w:p>
    <w:p w14:paraId="19EB3BE7"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555555"/>
          <w:sz w:val="18"/>
          <w:szCs w:val="18"/>
          <w:lang w:eastAsia="ru-RU"/>
        </w:rPr>
        <w:t xml:space="preserve">Параметрический цикл </w:t>
      </w:r>
      <w:proofErr w:type="spellStart"/>
      <w:r w:rsidRPr="006B40B7">
        <w:rPr>
          <w:rFonts w:ascii="Verdana" w:eastAsia="Times New Roman" w:hAnsi="Verdana" w:cs="Times New Roman"/>
          <w:b/>
          <w:bCs/>
          <w:color w:val="555555"/>
          <w:sz w:val="18"/>
          <w:szCs w:val="18"/>
          <w:lang w:eastAsia="ru-RU"/>
        </w:rPr>
        <w:t>for</w:t>
      </w:r>
      <w:proofErr w:type="spellEnd"/>
    </w:p>
    <w:p w14:paraId="7065BA52"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Общая форма записи</w:t>
      </w:r>
      <w:r w:rsidRPr="006B40B7">
        <w:rPr>
          <w:rFonts w:ascii="Consolas" w:eastAsia="Times New Roman" w:hAnsi="Consolas" w:cs="Consolas"/>
          <w:color w:val="000000"/>
          <w:sz w:val="18"/>
          <w:szCs w:val="18"/>
          <w:lang w:eastAsia="ru-RU"/>
        </w:rPr>
        <w:t> </w:t>
      </w:r>
    </w:p>
    <w:p w14:paraId="09A9DED8" w14:textId="77777777" w:rsidR="006B40B7" w:rsidRPr="006B40B7" w:rsidRDefault="006B40B7" w:rsidP="006B40B7">
      <w:pPr>
        <w:shd w:val="clear" w:color="auto" w:fill="EEEEEE"/>
        <w:spacing w:after="200" w:line="276" w:lineRule="auto"/>
        <w:jc w:val="both"/>
        <w:rPr>
          <w:rFonts w:ascii="Consolas" w:eastAsia="Calibri" w:hAnsi="Consolas" w:cs="Consolas"/>
          <w:color w:val="000000"/>
          <w:sz w:val="18"/>
          <w:szCs w:val="18"/>
        </w:rPr>
      </w:pPr>
      <w:proofErr w:type="spellStart"/>
      <w:r w:rsidRPr="006B40B7">
        <w:rPr>
          <w:rFonts w:ascii="Consolas" w:eastAsia="Calibri" w:hAnsi="Consolas" w:cs="Consolas"/>
          <w:color w:val="000000"/>
          <w:sz w:val="18"/>
          <w:szCs w:val="18"/>
        </w:rPr>
        <w:t>for</w:t>
      </w:r>
      <w:proofErr w:type="spellEnd"/>
      <w:r w:rsidRPr="006B40B7">
        <w:rPr>
          <w:rFonts w:ascii="Consolas" w:eastAsia="Calibri" w:hAnsi="Consolas" w:cs="Consolas"/>
          <w:color w:val="000000"/>
          <w:sz w:val="18"/>
          <w:szCs w:val="18"/>
        </w:rPr>
        <w:t> (Инициализация; Условие; Модификация)</w:t>
      </w:r>
      <w:r w:rsidRPr="006B40B7">
        <w:rPr>
          <w:rFonts w:ascii="Consolas" w:eastAsia="Calibri" w:hAnsi="Consolas" w:cs="Consolas"/>
          <w:color w:val="000000"/>
          <w:sz w:val="18"/>
          <w:szCs w:val="18"/>
        </w:rPr>
        <w:br/>
        <w:t>{</w:t>
      </w:r>
      <w:r w:rsidRPr="006B40B7">
        <w:rPr>
          <w:rFonts w:ascii="Consolas" w:eastAsia="Calibri" w:hAnsi="Consolas" w:cs="Consolas"/>
          <w:color w:val="000000"/>
          <w:sz w:val="18"/>
          <w:szCs w:val="18"/>
        </w:rPr>
        <w:br/>
        <w:t>  </w:t>
      </w:r>
      <w:proofErr w:type="spellStart"/>
      <w:r w:rsidRPr="006B40B7">
        <w:rPr>
          <w:rFonts w:ascii="Consolas" w:eastAsia="Calibri" w:hAnsi="Consolas" w:cs="Consolas"/>
          <w:color w:val="000000"/>
          <w:sz w:val="18"/>
          <w:szCs w:val="18"/>
        </w:rPr>
        <w:t>БлокОпераций</w:t>
      </w:r>
      <w:proofErr w:type="spellEnd"/>
      <w:r w:rsidRPr="006B40B7">
        <w:rPr>
          <w:rFonts w:ascii="Consolas" w:eastAsia="Calibri" w:hAnsi="Consolas" w:cs="Consolas"/>
          <w:color w:val="000000"/>
          <w:sz w:val="18"/>
          <w:szCs w:val="18"/>
        </w:rPr>
        <w:t>;</w:t>
      </w:r>
      <w:r w:rsidRPr="006B40B7">
        <w:rPr>
          <w:rFonts w:ascii="Consolas" w:eastAsia="Calibri" w:hAnsi="Consolas" w:cs="Consolas"/>
          <w:color w:val="000000"/>
          <w:sz w:val="18"/>
          <w:szCs w:val="18"/>
        </w:rPr>
        <w:br/>
        <w:t>}</w:t>
      </w:r>
      <w:r w:rsidRPr="006B40B7">
        <w:rPr>
          <w:rFonts w:ascii="Verdana" w:eastAsia="Calibri" w:hAnsi="Verdana" w:cs="Times New Roman"/>
          <w:color w:val="000000"/>
          <w:sz w:val="18"/>
          <w:szCs w:val="18"/>
        </w:rPr>
        <w:br/>
      </w:r>
      <w:r w:rsidRPr="006B40B7">
        <w:rPr>
          <w:rFonts w:ascii="Verdana" w:eastAsia="Calibri" w:hAnsi="Verdana" w:cs="Times New Roman"/>
          <w:color w:val="000000"/>
          <w:sz w:val="18"/>
          <w:szCs w:val="18"/>
        </w:rPr>
        <w:br/>
      </w:r>
      <w:proofErr w:type="spellStart"/>
      <w:r w:rsidRPr="006B40B7">
        <w:rPr>
          <w:rFonts w:ascii="Consolas" w:eastAsia="Calibri" w:hAnsi="Consolas" w:cs="Consolas"/>
          <w:sz w:val="18"/>
          <w:szCs w:val="18"/>
          <w:shd w:val="clear" w:color="auto" w:fill="FFFFFF"/>
        </w:rPr>
        <w:t>for</w:t>
      </w:r>
      <w:proofErr w:type="spellEnd"/>
      <w:r w:rsidRPr="006B40B7">
        <w:rPr>
          <w:rFonts w:ascii="Verdana" w:eastAsia="Calibri" w:hAnsi="Verdana" w:cs="Times New Roman"/>
          <w:color w:val="000000"/>
          <w:sz w:val="18"/>
          <w:szCs w:val="18"/>
          <w:shd w:val="clear" w:color="auto" w:fill="FFFFFF"/>
        </w:rPr>
        <w:t> — параметрический цикл (цикл с фиксированным числом повторений). Для организации такого цикла необходимо осуществить три операции:</w:t>
      </w:r>
    </w:p>
    <w:p w14:paraId="54D6AC1B" w14:textId="77777777" w:rsidR="006B40B7" w:rsidRPr="006B40B7" w:rsidRDefault="006B40B7" w:rsidP="006B40B7">
      <w:pPr>
        <w:numPr>
          <w:ilvl w:val="0"/>
          <w:numId w:val="42"/>
        </w:numPr>
        <w:shd w:val="clear" w:color="auto" w:fill="FFFFFF"/>
        <w:spacing w:after="0" w:line="240" w:lineRule="auto"/>
        <w:jc w:val="both"/>
        <w:rPr>
          <w:rFonts w:ascii="Verdana" w:eastAsia="Calibri" w:hAnsi="Verdana" w:cs="Times New Roman"/>
          <w:color w:val="000000"/>
          <w:sz w:val="18"/>
          <w:szCs w:val="18"/>
        </w:rPr>
      </w:pPr>
      <w:r w:rsidRPr="006B40B7">
        <w:rPr>
          <w:rFonts w:ascii="Consolas" w:eastAsia="Calibri" w:hAnsi="Consolas" w:cs="Consolas"/>
          <w:b/>
          <w:bCs/>
          <w:color w:val="000000"/>
          <w:sz w:val="18"/>
          <w:szCs w:val="18"/>
        </w:rPr>
        <w:t>Инициализация</w:t>
      </w:r>
      <w:r w:rsidRPr="006B40B7">
        <w:rPr>
          <w:rFonts w:ascii="Verdana" w:eastAsia="Calibri" w:hAnsi="Verdana" w:cs="Times New Roman"/>
          <w:color w:val="000000"/>
          <w:sz w:val="18"/>
          <w:szCs w:val="18"/>
        </w:rPr>
        <w:t> - присваивание параметру цикла начального значения;</w:t>
      </w:r>
    </w:p>
    <w:p w14:paraId="4A956505" w14:textId="77777777" w:rsidR="006B40B7" w:rsidRPr="006B40B7" w:rsidRDefault="006B40B7" w:rsidP="006B40B7">
      <w:pPr>
        <w:numPr>
          <w:ilvl w:val="0"/>
          <w:numId w:val="42"/>
        </w:numPr>
        <w:shd w:val="clear" w:color="auto" w:fill="FFFFFF"/>
        <w:spacing w:after="0" w:line="240" w:lineRule="auto"/>
        <w:jc w:val="both"/>
        <w:rPr>
          <w:rFonts w:ascii="Verdana" w:eastAsia="Calibri" w:hAnsi="Verdana" w:cs="Times New Roman"/>
          <w:color w:val="000000"/>
          <w:sz w:val="18"/>
          <w:szCs w:val="18"/>
        </w:rPr>
      </w:pPr>
      <w:r w:rsidRPr="006B40B7">
        <w:rPr>
          <w:rFonts w:ascii="Consolas" w:eastAsia="Calibri" w:hAnsi="Consolas" w:cs="Consolas"/>
          <w:b/>
          <w:bCs/>
          <w:color w:val="000000"/>
          <w:sz w:val="18"/>
          <w:szCs w:val="18"/>
        </w:rPr>
        <w:t>Условие</w:t>
      </w:r>
      <w:r w:rsidRPr="006B40B7">
        <w:rPr>
          <w:rFonts w:ascii="Verdana" w:eastAsia="Calibri" w:hAnsi="Verdana" w:cs="Times New Roman"/>
          <w:color w:val="000000"/>
          <w:sz w:val="18"/>
          <w:szCs w:val="18"/>
        </w:rPr>
        <w:t> - проверка условия повторения цикла, чаще всего - сравнение величины параметра с некоторым граничным значением;</w:t>
      </w:r>
    </w:p>
    <w:p w14:paraId="60514928" w14:textId="77777777" w:rsidR="006B40B7" w:rsidRPr="006B40B7" w:rsidRDefault="006B40B7" w:rsidP="006B40B7">
      <w:pPr>
        <w:numPr>
          <w:ilvl w:val="0"/>
          <w:numId w:val="42"/>
        </w:numPr>
        <w:shd w:val="clear" w:color="auto" w:fill="FFFFFF"/>
        <w:spacing w:after="0" w:line="240" w:lineRule="auto"/>
        <w:jc w:val="both"/>
        <w:rPr>
          <w:rFonts w:ascii="Verdana" w:eastAsia="Calibri" w:hAnsi="Verdana" w:cs="Times New Roman"/>
          <w:color w:val="000000"/>
          <w:sz w:val="18"/>
          <w:szCs w:val="18"/>
        </w:rPr>
      </w:pPr>
      <w:r w:rsidRPr="006B40B7">
        <w:rPr>
          <w:rFonts w:ascii="Consolas" w:eastAsia="Calibri" w:hAnsi="Consolas" w:cs="Consolas"/>
          <w:b/>
          <w:bCs/>
          <w:color w:val="000000"/>
          <w:sz w:val="18"/>
          <w:szCs w:val="18"/>
        </w:rPr>
        <w:t>Модификация</w:t>
      </w:r>
      <w:r w:rsidRPr="006B40B7">
        <w:rPr>
          <w:rFonts w:ascii="Verdana" w:eastAsia="Calibri" w:hAnsi="Verdana" w:cs="Times New Roman"/>
          <w:color w:val="000000"/>
          <w:sz w:val="18"/>
          <w:szCs w:val="18"/>
        </w:rPr>
        <w:t> - изменение значения параметра для следующего прохождения тела цикла.</w:t>
      </w:r>
    </w:p>
    <w:p w14:paraId="2970634B"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w:t>
      </w:r>
      <w:r w:rsidRPr="006B40B7">
        <w:rPr>
          <w:rFonts w:ascii="Verdana" w:eastAsia="Times New Roman" w:hAnsi="Verdana" w:cs="Times New Roman"/>
          <w:color w:val="000000"/>
          <w:sz w:val="18"/>
          <w:szCs w:val="18"/>
          <w:lang w:eastAsia="ru-RU"/>
        </w:rPr>
        <w:br/>
        <w:t xml:space="preserve">Эти три операции записываются в скобках и разделяются точкой с </w:t>
      </w:r>
      <w:proofErr w:type="gramStart"/>
      <w:r w:rsidRPr="006B40B7">
        <w:rPr>
          <w:rFonts w:ascii="Verdana" w:eastAsia="Times New Roman" w:hAnsi="Verdana" w:cs="Times New Roman"/>
          <w:color w:val="000000"/>
          <w:sz w:val="18"/>
          <w:szCs w:val="18"/>
          <w:lang w:eastAsia="ru-RU"/>
        </w:rPr>
        <w:t>запятой </w:t>
      </w:r>
      <w:r w:rsidRPr="006B40B7">
        <w:rPr>
          <w:rFonts w:ascii="Consolas" w:eastAsia="Times New Roman" w:hAnsi="Consolas" w:cs="Consolas"/>
          <w:b/>
          <w:bCs/>
          <w:color w:val="000000"/>
          <w:sz w:val="18"/>
          <w:szCs w:val="18"/>
          <w:lang w:eastAsia="ru-RU"/>
        </w:rPr>
        <w:t>;</w:t>
      </w:r>
      <w:proofErr w:type="gramEnd"/>
      <w:r w:rsidRPr="006B40B7">
        <w:rPr>
          <w:rFonts w:ascii="Verdana" w:eastAsia="Times New Roman" w:hAnsi="Verdana" w:cs="Times New Roman"/>
          <w:color w:val="000000"/>
          <w:sz w:val="18"/>
          <w:szCs w:val="18"/>
          <w:lang w:eastAsia="ru-RU"/>
        </w:rPr>
        <w:t>;. Как правило, параметром цикла является целочисленная переменная.</w:t>
      </w:r>
      <w:r w:rsidRPr="006B40B7">
        <w:rPr>
          <w:rFonts w:ascii="Verdana" w:eastAsia="Times New Roman" w:hAnsi="Verdana" w:cs="Times New Roman"/>
          <w:color w:val="000000"/>
          <w:sz w:val="18"/>
          <w:szCs w:val="18"/>
          <w:lang w:eastAsia="ru-RU"/>
        </w:rPr>
        <w:br/>
      </w:r>
      <w:r w:rsidRPr="006B40B7">
        <w:rPr>
          <w:rFonts w:ascii="Consolas" w:eastAsia="Times New Roman" w:hAnsi="Consolas" w:cs="Consolas"/>
          <w:b/>
          <w:bCs/>
          <w:color w:val="000000"/>
          <w:sz w:val="18"/>
          <w:szCs w:val="18"/>
          <w:lang w:eastAsia="ru-RU"/>
        </w:rPr>
        <w:t>Инициализация</w:t>
      </w:r>
      <w:r w:rsidRPr="006B40B7">
        <w:rPr>
          <w:rFonts w:ascii="Verdana" w:eastAsia="Times New Roman" w:hAnsi="Verdana" w:cs="Times New Roman"/>
          <w:color w:val="000000"/>
          <w:sz w:val="18"/>
          <w:szCs w:val="18"/>
          <w:lang w:eastAsia="ru-RU"/>
        </w:rPr>
        <w:t> параметра осуществляется только один раз — когда цикл </w:t>
      </w:r>
      <w:proofErr w:type="spellStart"/>
      <w:r w:rsidRPr="006B40B7">
        <w:rPr>
          <w:rFonts w:ascii="Consolas" w:eastAsia="Times New Roman" w:hAnsi="Consolas" w:cs="Consolas"/>
          <w:color w:val="000000"/>
          <w:sz w:val="18"/>
          <w:szCs w:val="18"/>
          <w:lang w:eastAsia="ru-RU"/>
        </w:rPr>
        <w:t>for</w:t>
      </w:r>
      <w:proofErr w:type="spellEnd"/>
      <w:r w:rsidRPr="006B40B7">
        <w:rPr>
          <w:rFonts w:ascii="Verdana" w:eastAsia="Times New Roman" w:hAnsi="Verdana" w:cs="Times New Roman"/>
          <w:color w:val="000000"/>
          <w:sz w:val="18"/>
          <w:szCs w:val="18"/>
          <w:lang w:eastAsia="ru-RU"/>
        </w:rPr>
        <w:t> начинает выполняться.</w:t>
      </w:r>
    </w:p>
    <w:p w14:paraId="579DECF7" w14:textId="77777777" w:rsidR="006B40B7" w:rsidRPr="006B40B7" w:rsidRDefault="006B40B7" w:rsidP="006B40B7">
      <w:pPr>
        <w:shd w:val="clear" w:color="auto" w:fill="FFFFFF"/>
        <w:spacing w:after="0" w:line="240" w:lineRule="auto"/>
        <w:jc w:val="both"/>
        <w:rPr>
          <w:rFonts w:ascii="Arial" w:eastAsia="Times New Roman" w:hAnsi="Arial" w:cs="Arial"/>
          <w:color w:val="222222"/>
          <w:sz w:val="18"/>
          <w:szCs w:val="18"/>
          <w:shd w:val="clear" w:color="auto" w:fill="FFFFFF"/>
          <w:lang w:eastAsia="ru-RU"/>
        </w:rPr>
      </w:pPr>
      <w:r w:rsidRPr="006B40B7">
        <w:rPr>
          <w:rFonts w:ascii="Arial" w:eastAsia="Times New Roman" w:hAnsi="Arial" w:cs="Arial"/>
          <w:b/>
          <w:bCs/>
          <w:color w:val="222222"/>
          <w:sz w:val="18"/>
          <w:szCs w:val="18"/>
          <w:shd w:val="clear" w:color="auto" w:fill="FFFFFF"/>
          <w:lang w:eastAsia="ru-RU"/>
        </w:rPr>
        <w:t>Итерация</w:t>
      </w:r>
      <w:r w:rsidRPr="006B40B7">
        <w:rPr>
          <w:rFonts w:ascii="Arial" w:eastAsia="Times New Roman" w:hAnsi="Arial" w:cs="Arial"/>
          <w:color w:val="222222"/>
          <w:sz w:val="18"/>
          <w:szCs w:val="18"/>
          <w:shd w:val="clear" w:color="auto" w:fill="FFFFFF"/>
          <w:lang w:eastAsia="ru-RU"/>
        </w:rPr>
        <w:t> — повторение какого-либо действия.</w:t>
      </w:r>
    </w:p>
    <w:p w14:paraId="6098ACD3"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5C2B0679"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79A43867" w14:textId="06D8EA7A"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Условные операторы. Тернар</w:t>
      </w:r>
      <w:r w:rsidR="0082439B">
        <w:rPr>
          <w:rFonts w:ascii="Courier New" w:eastAsia="Calibri" w:hAnsi="Courier New" w:cs="Courier New"/>
          <w:sz w:val="24"/>
          <w:szCs w:val="24"/>
        </w:rPr>
        <w:t>н</w:t>
      </w:r>
      <w:r w:rsidRPr="006B40B7">
        <w:rPr>
          <w:rFonts w:ascii="Courier New" w:eastAsia="Calibri" w:hAnsi="Courier New" w:cs="Courier New"/>
          <w:sz w:val="24"/>
          <w:szCs w:val="24"/>
        </w:rPr>
        <w:t>ая операция.</w:t>
      </w:r>
    </w:p>
    <w:p w14:paraId="2C14CF90"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Условный оператор </w:t>
      </w:r>
      <w:proofErr w:type="spellStart"/>
      <w:r w:rsidRPr="006B40B7">
        <w:rPr>
          <w:rFonts w:ascii="Consolas" w:eastAsia="Times New Roman" w:hAnsi="Consolas" w:cs="Consolas"/>
          <w:color w:val="000000"/>
          <w:sz w:val="18"/>
          <w:szCs w:val="18"/>
          <w:lang w:eastAsia="ru-RU"/>
        </w:rPr>
        <w:t>if</w:t>
      </w:r>
      <w:proofErr w:type="spellEnd"/>
      <w:r w:rsidRPr="006B40B7">
        <w:rPr>
          <w:rFonts w:ascii="Verdana" w:eastAsia="Times New Roman" w:hAnsi="Verdana" w:cs="Times New Roman"/>
          <w:color w:val="000000"/>
          <w:sz w:val="18"/>
          <w:szCs w:val="18"/>
          <w:lang w:eastAsia="ru-RU"/>
        </w:rPr>
        <w:t> может использоваться в форме </w:t>
      </w:r>
      <w:r w:rsidRPr="006B40B7">
        <w:rPr>
          <w:rFonts w:ascii="Verdana" w:eastAsia="Times New Roman" w:hAnsi="Verdana" w:cs="Times New Roman"/>
          <w:b/>
          <w:bCs/>
          <w:i/>
          <w:iCs/>
          <w:color w:val="800000"/>
          <w:sz w:val="18"/>
          <w:szCs w:val="18"/>
          <w:lang w:eastAsia="ru-RU"/>
        </w:rPr>
        <w:t>полной</w:t>
      </w:r>
      <w:r w:rsidRPr="006B40B7">
        <w:rPr>
          <w:rFonts w:ascii="Verdana" w:eastAsia="Times New Roman" w:hAnsi="Verdana" w:cs="Times New Roman"/>
          <w:color w:val="000000"/>
          <w:sz w:val="18"/>
          <w:szCs w:val="18"/>
          <w:lang w:eastAsia="ru-RU"/>
        </w:rPr>
        <w:t> или </w:t>
      </w:r>
      <w:r w:rsidRPr="006B40B7">
        <w:rPr>
          <w:rFonts w:ascii="Verdana" w:eastAsia="Times New Roman" w:hAnsi="Verdana" w:cs="Times New Roman"/>
          <w:b/>
          <w:bCs/>
          <w:i/>
          <w:iCs/>
          <w:color w:val="800000"/>
          <w:sz w:val="18"/>
          <w:szCs w:val="18"/>
          <w:lang w:eastAsia="ru-RU"/>
        </w:rPr>
        <w:t>неполной</w:t>
      </w:r>
      <w:r w:rsidRPr="006B40B7">
        <w:rPr>
          <w:rFonts w:ascii="Verdana" w:eastAsia="Times New Roman" w:hAnsi="Verdana" w:cs="Times New Roman"/>
          <w:color w:val="000000"/>
          <w:sz w:val="18"/>
          <w:szCs w:val="18"/>
          <w:lang w:eastAsia="ru-RU"/>
        </w:rPr>
        <w:t> развилки.</w:t>
      </w:r>
    </w:p>
    <w:tbl>
      <w:tblPr>
        <w:tblW w:w="13575" w:type="dxa"/>
        <w:tblCellMar>
          <w:left w:w="0" w:type="dxa"/>
          <w:right w:w="0" w:type="dxa"/>
        </w:tblCellMar>
        <w:tblLook w:val="04A0" w:firstRow="1" w:lastRow="0" w:firstColumn="1" w:lastColumn="0" w:noHBand="0" w:noVBand="1"/>
      </w:tblPr>
      <w:tblGrid>
        <w:gridCol w:w="5037"/>
        <w:gridCol w:w="1764"/>
        <w:gridCol w:w="6774"/>
      </w:tblGrid>
      <w:tr w:rsidR="006B40B7" w:rsidRPr="006B40B7" w14:paraId="3675F917" w14:textId="77777777" w:rsidTr="006B40B7">
        <w:trPr>
          <w:tblHeader/>
        </w:trPr>
        <w:tc>
          <w:tcPr>
            <w:tcW w:w="5037" w:type="dxa"/>
            <w:tcBorders>
              <w:top w:val="single" w:sz="6" w:space="0" w:color="000000"/>
              <w:left w:val="single" w:sz="6" w:space="0" w:color="000000"/>
              <w:bottom w:val="single" w:sz="6" w:space="0" w:color="000000"/>
              <w:right w:val="single" w:sz="6" w:space="0" w:color="000000"/>
            </w:tcBorders>
            <w:shd w:val="clear" w:color="auto" w:fill="DDBB99"/>
            <w:tcMar>
              <w:top w:w="75" w:type="dxa"/>
              <w:left w:w="75" w:type="dxa"/>
              <w:bottom w:w="75" w:type="dxa"/>
              <w:right w:w="75" w:type="dxa"/>
            </w:tcMar>
            <w:vAlign w:val="center"/>
            <w:hideMark/>
          </w:tcPr>
          <w:p w14:paraId="356BA2CD" w14:textId="77777777" w:rsidR="006B40B7" w:rsidRPr="006B40B7" w:rsidRDefault="006B40B7" w:rsidP="006B40B7">
            <w:pPr>
              <w:spacing w:after="0" w:line="240" w:lineRule="auto"/>
              <w:jc w:val="center"/>
              <w:rPr>
                <w:rFonts w:ascii="Times New Roman" w:eastAsia="Times New Roman" w:hAnsi="Times New Roman" w:cs="Times New Roman"/>
                <w:b/>
                <w:bCs/>
                <w:color w:val="800000"/>
                <w:sz w:val="18"/>
                <w:szCs w:val="18"/>
                <w:lang w:eastAsia="ru-RU"/>
              </w:rPr>
            </w:pPr>
            <w:r w:rsidRPr="006B40B7">
              <w:rPr>
                <w:rFonts w:ascii="Times New Roman" w:eastAsia="Times New Roman" w:hAnsi="Times New Roman" w:cs="Times New Roman"/>
                <w:b/>
                <w:bCs/>
                <w:color w:val="800000"/>
                <w:sz w:val="18"/>
                <w:szCs w:val="18"/>
                <w:lang w:eastAsia="ru-RU"/>
              </w:rPr>
              <w:t>Неполная развилка</w:t>
            </w:r>
          </w:p>
        </w:tc>
        <w:tc>
          <w:tcPr>
            <w:tcW w:w="8538" w:type="dxa"/>
            <w:gridSpan w:val="2"/>
            <w:tcBorders>
              <w:top w:val="single" w:sz="6" w:space="0" w:color="000000"/>
              <w:left w:val="single" w:sz="6" w:space="0" w:color="000000"/>
              <w:bottom w:val="single" w:sz="6" w:space="0" w:color="000000"/>
              <w:right w:val="single" w:sz="6" w:space="0" w:color="000000"/>
            </w:tcBorders>
            <w:shd w:val="clear" w:color="auto" w:fill="DDBB99"/>
            <w:tcMar>
              <w:top w:w="75" w:type="dxa"/>
              <w:left w:w="75" w:type="dxa"/>
              <w:bottom w:w="75" w:type="dxa"/>
              <w:right w:w="75" w:type="dxa"/>
            </w:tcMar>
            <w:vAlign w:val="center"/>
            <w:hideMark/>
          </w:tcPr>
          <w:p w14:paraId="7D5163FE" w14:textId="77777777" w:rsidR="006B40B7" w:rsidRPr="006B40B7" w:rsidRDefault="006B40B7" w:rsidP="006B40B7">
            <w:pPr>
              <w:spacing w:after="0" w:line="240" w:lineRule="auto"/>
              <w:rPr>
                <w:rFonts w:ascii="Times New Roman" w:eastAsia="Times New Roman" w:hAnsi="Times New Roman" w:cs="Times New Roman"/>
                <w:b/>
                <w:bCs/>
                <w:color w:val="800000"/>
                <w:sz w:val="18"/>
                <w:szCs w:val="18"/>
                <w:lang w:eastAsia="ru-RU"/>
              </w:rPr>
            </w:pPr>
            <w:r w:rsidRPr="006B40B7">
              <w:rPr>
                <w:rFonts w:ascii="Times New Roman" w:eastAsia="Times New Roman" w:hAnsi="Times New Roman" w:cs="Times New Roman"/>
                <w:b/>
                <w:bCs/>
                <w:color w:val="800000"/>
                <w:sz w:val="18"/>
                <w:szCs w:val="18"/>
                <w:lang w:eastAsia="ru-RU"/>
              </w:rPr>
              <w:t>Полная развилка</w:t>
            </w:r>
          </w:p>
        </w:tc>
      </w:tr>
      <w:tr w:rsidR="006B40B7" w:rsidRPr="006B40B7" w14:paraId="3A9D48BB" w14:textId="77777777" w:rsidTr="006B40B7">
        <w:trPr>
          <w:gridAfter w:val="1"/>
          <w:wAfter w:w="6774" w:type="dxa"/>
          <w:trHeight w:val="2775"/>
        </w:trPr>
        <w:tc>
          <w:tcPr>
            <w:tcW w:w="5037"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6E1BDE5" w14:textId="77777777" w:rsidR="006B40B7" w:rsidRPr="006B40B7" w:rsidRDefault="006B40B7" w:rsidP="006B40B7">
            <w:pPr>
              <w:shd w:val="clear" w:color="auto" w:fill="EEEEEE"/>
              <w:spacing w:after="0" w:line="240" w:lineRule="auto"/>
              <w:rPr>
                <w:rFonts w:ascii="Consolas" w:eastAsia="Times New Roman" w:hAnsi="Consolas" w:cs="Consolas"/>
                <w:sz w:val="18"/>
                <w:szCs w:val="18"/>
                <w:lang w:val="en-US" w:eastAsia="ru-RU"/>
              </w:rPr>
            </w:pPr>
            <w:r w:rsidRPr="006B40B7">
              <w:rPr>
                <w:rFonts w:ascii="Consolas" w:eastAsia="Times New Roman" w:hAnsi="Consolas" w:cs="Consolas"/>
                <w:sz w:val="18"/>
                <w:szCs w:val="18"/>
                <w:lang w:val="en-US" w:eastAsia="ru-RU"/>
              </w:rPr>
              <w:t>if</w:t>
            </w:r>
            <w:r w:rsidRPr="006B40B7">
              <w:rPr>
                <w:rFonts w:ascii="Consolas" w:eastAsia="Times New Roman" w:hAnsi="Consolas" w:cs="Consolas"/>
                <w:sz w:val="18"/>
                <w:szCs w:val="18"/>
                <w:lang w:eastAsia="ru-RU"/>
              </w:rPr>
              <w:t> (Условие)</w:t>
            </w:r>
            <w:r w:rsidRPr="006B40B7">
              <w:rPr>
                <w:rFonts w:ascii="Consolas" w:eastAsia="Times New Roman" w:hAnsi="Consolas" w:cs="Consolas"/>
                <w:sz w:val="18"/>
                <w:szCs w:val="18"/>
                <w:lang w:eastAsia="ru-RU"/>
              </w:rPr>
              <w:br/>
              <w:t>{</w:t>
            </w:r>
            <w:r w:rsidRPr="006B40B7">
              <w:rPr>
                <w:rFonts w:ascii="Consolas" w:eastAsia="Times New Roman" w:hAnsi="Consolas" w:cs="Consolas"/>
                <w:sz w:val="18"/>
                <w:szCs w:val="18"/>
                <w:lang w:eastAsia="ru-RU"/>
              </w:rPr>
              <w:br/>
              <w:t>  БлокОпераций1;</w:t>
            </w:r>
            <w:r w:rsidRPr="006B40B7">
              <w:rPr>
                <w:rFonts w:ascii="Consolas" w:eastAsia="Times New Roman" w:hAnsi="Consolas" w:cs="Consolas"/>
                <w:sz w:val="18"/>
                <w:szCs w:val="18"/>
                <w:lang w:eastAsia="ru-RU"/>
              </w:rPr>
              <w:br/>
            </w:r>
            <w:r w:rsidRPr="006B40B7">
              <w:rPr>
                <w:rFonts w:ascii="Consolas" w:eastAsia="Times New Roman" w:hAnsi="Consolas" w:cs="Consolas"/>
                <w:sz w:val="18"/>
                <w:szCs w:val="18"/>
                <w:lang w:val="en-US" w:eastAsia="ru-RU"/>
              </w:rPr>
              <w:t>}</w:t>
            </w:r>
          </w:p>
        </w:tc>
        <w:tc>
          <w:tcPr>
            <w:tcW w:w="1764"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D3EF286" w14:textId="77777777" w:rsidR="006B40B7" w:rsidRPr="006B40B7" w:rsidRDefault="006B40B7" w:rsidP="006B40B7">
            <w:pPr>
              <w:shd w:val="clear" w:color="auto" w:fill="EEEEEE"/>
              <w:spacing w:after="0" w:line="240" w:lineRule="auto"/>
              <w:rPr>
                <w:rFonts w:ascii="Consolas" w:eastAsia="Times New Roman" w:hAnsi="Consolas" w:cs="Consolas"/>
                <w:sz w:val="18"/>
                <w:szCs w:val="18"/>
                <w:lang w:eastAsia="ru-RU"/>
              </w:rPr>
            </w:pPr>
          </w:p>
          <w:p w14:paraId="72EAF3F1" w14:textId="77777777" w:rsidR="006B40B7" w:rsidRPr="006B40B7" w:rsidRDefault="006B40B7" w:rsidP="006B40B7">
            <w:pPr>
              <w:shd w:val="clear" w:color="auto" w:fill="EEEEEE"/>
              <w:spacing w:after="0" w:line="240" w:lineRule="auto"/>
              <w:rPr>
                <w:rFonts w:ascii="Consolas" w:eastAsia="Times New Roman" w:hAnsi="Consolas" w:cs="Consolas"/>
                <w:sz w:val="18"/>
                <w:szCs w:val="18"/>
                <w:lang w:eastAsia="ru-RU"/>
              </w:rPr>
            </w:pPr>
            <w:proofErr w:type="spellStart"/>
            <w:r w:rsidRPr="006B40B7">
              <w:rPr>
                <w:rFonts w:ascii="Consolas" w:eastAsia="Times New Roman" w:hAnsi="Consolas" w:cs="Consolas"/>
                <w:sz w:val="18"/>
                <w:szCs w:val="18"/>
                <w:lang w:eastAsia="ru-RU"/>
              </w:rPr>
              <w:t>if</w:t>
            </w:r>
            <w:proofErr w:type="spellEnd"/>
            <w:r w:rsidRPr="006B40B7">
              <w:rPr>
                <w:rFonts w:ascii="Consolas" w:eastAsia="Times New Roman" w:hAnsi="Consolas" w:cs="Consolas"/>
                <w:sz w:val="18"/>
                <w:szCs w:val="18"/>
                <w:lang w:eastAsia="ru-RU"/>
              </w:rPr>
              <w:t> (Условие)</w:t>
            </w:r>
            <w:r w:rsidRPr="006B40B7">
              <w:rPr>
                <w:rFonts w:ascii="Consolas" w:eastAsia="Times New Roman" w:hAnsi="Consolas" w:cs="Consolas"/>
                <w:sz w:val="18"/>
                <w:szCs w:val="18"/>
                <w:lang w:eastAsia="ru-RU"/>
              </w:rPr>
              <w:br/>
              <w:t>{</w:t>
            </w:r>
            <w:r w:rsidRPr="006B40B7">
              <w:rPr>
                <w:rFonts w:ascii="Consolas" w:eastAsia="Times New Roman" w:hAnsi="Consolas" w:cs="Consolas"/>
                <w:sz w:val="18"/>
                <w:szCs w:val="18"/>
                <w:lang w:eastAsia="ru-RU"/>
              </w:rPr>
              <w:br/>
              <w:t>  БлокОпераций1;</w:t>
            </w:r>
            <w:r w:rsidRPr="006B40B7">
              <w:rPr>
                <w:rFonts w:ascii="Consolas" w:eastAsia="Times New Roman" w:hAnsi="Consolas" w:cs="Consolas"/>
                <w:sz w:val="18"/>
                <w:szCs w:val="18"/>
                <w:lang w:eastAsia="ru-RU"/>
              </w:rPr>
              <w:br/>
              <w:t>}</w:t>
            </w:r>
            <w:r w:rsidRPr="006B40B7">
              <w:rPr>
                <w:rFonts w:ascii="Consolas" w:eastAsia="Times New Roman" w:hAnsi="Consolas" w:cs="Consolas"/>
                <w:sz w:val="18"/>
                <w:szCs w:val="18"/>
                <w:lang w:eastAsia="ru-RU"/>
              </w:rPr>
              <w:br/>
            </w:r>
            <w:proofErr w:type="spellStart"/>
            <w:r w:rsidRPr="006B40B7">
              <w:rPr>
                <w:rFonts w:ascii="Consolas" w:eastAsia="Times New Roman" w:hAnsi="Consolas" w:cs="Consolas"/>
                <w:sz w:val="18"/>
                <w:szCs w:val="18"/>
                <w:lang w:eastAsia="ru-RU"/>
              </w:rPr>
              <w:t>else</w:t>
            </w:r>
            <w:proofErr w:type="spellEnd"/>
            <w:r w:rsidRPr="006B40B7">
              <w:rPr>
                <w:rFonts w:ascii="Consolas" w:eastAsia="Times New Roman" w:hAnsi="Consolas" w:cs="Consolas"/>
                <w:sz w:val="18"/>
                <w:szCs w:val="18"/>
                <w:lang w:eastAsia="ru-RU"/>
              </w:rPr>
              <w:br/>
              <w:t>{</w:t>
            </w:r>
            <w:r w:rsidRPr="006B40B7">
              <w:rPr>
                <w:rFonts w:ascii="Consolas" w:eastAsia="Times New Roman" w:hAnsi="Consolas" w:cs="Consolas"/>
                <w:sz w:val="18"/>
                <w:szCs w:val="18"/>
                <w:lang w:eastAsia="ru-RU"/>
              </w:rPr>
              <w:br/>
              <w:t>  БлокОпераций2;</w:t>
            </w:r>
            <w:r w:rsidRPr="006B40B7">
              <w:rPr>
                <w:rFonts w:ascii="Consolas" w:eastAsia="Times New Roman" w:hAnsi="Consolas" w:cs="Consolas"/>
                <w:sz w:val="18"/>
                <w:szCs w:val="18"/>
                <w:lang w:eastAsia="ru-RU"/>
              </w:rPr>
              <w:br/>
              <w:t>}</w:t>
            </w:r>
          </w:p>
        </w:tc>
      </w:tr>
    </w:tbl>
    <w:p w14:paraId="3EFC023A" w14:textId="77777777" w:rsidR="006B40B7" w:rsidRPr="006B40B7" w:rsidRDefault="006B40B7" w:rsidP="006B40B7">
      <w:pPr>
        <w:shd w:val="clear" w:color="auto" w:fill="FFFFFF"/>
        <w:spacing w:after="0" w:line="240" w:lineRule="auto"/>
        <w:jc w:val="both"/>
        <w:rPr>
          <w:rFonts w:ascii="Times New Roman" w:eastAsia="Times New Roman" w:hAnsi="Times New Roman" w:cs="Times New Roman"/>
          <w:sz w:val="18"/>
          <w:szCs w:val="18"/>
          <w:lang w:eastAsia="ru-RU"/>
        </w:rPr>
      </w:pPr>
    </w:p>
    <w:p w14:paraId="64EE522B"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555555"/>
          <w:sz w:val="18"/>
          <w:szCs w:val="18"/>
          <w:lang w:eastAsia="ru-RU"/>
        </w:rPr>
        <w:t>Тернарные операции</w:t>
      </w:r>
    </w:p>
    <w:p w14:paraId="25D3396D"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b/>
          <w:bCs/>
          <w:i/>
          <w:iCs/>
          <w:color w:val="800000"/>
          <w:sz w:val="18"/>
          <w:szCs w:val="18"/>
          <w:lang w:eastAsia="ru-RU"/>
        </w:rPr>
        <w:lastRenderedPageBreak/>
        <w:t>Тернарная условная операция</w:t>
      </w:r>
      <w:r w:rsidRPr="006B40B7">
        <w:rPr>
          <w:rFonts w:ascii="Verdana" w:eastAsia="Times New Roman" w:hAnsi="Verdana" w:cs="Times New Roman"/>
          <w:color w:val="000000"/>
          <w:sz w:val="18"/>
          <w:szCs w:val="18"/>
          <w:lang w:eastAsia="ru-RU"/>
        </w:rPr>
        <w:t> имеет 3 аргумента и возвращает свой второй или третий операнд в зависимости от значения логического выражения, заданного первым операндом. Синтаксис тернарной операции в языке Си</w:t>
      </w:r>
    </w:p>
    <w:p w14:paraId="334EE377" w14:textId="77777777" w:rsidR="006B40B7" w:rsidRPr="006B40B7" w:rsidRDefault="006B40B7" w:rsidP="006B40B7">
      <w:pPr>
        <w:shd w:val="clear" w:color="auto" w:fill="EEEEEE"/>
        <w:spacing w:after="0" w:line="240" w:lineRule="auto"/>
        <w:jc w:val="center"/>
        <w:rPr>
          <w:rFonts w:ascii="Consolas" w:eastAsia="Times New Roman" w:hAnsi="Consolas" w:cs="Consolas"/>
          <w:color w:val="000000"/>
          <w:sz w:val="18"/>
          <w:szCs w:val="18"/>
          <w:lang w:eastAsia="ru-RU"/>
        </w:rPr>
      </w:pPr>
      <w:r w:rsidRPr="006B40B7">
        <w:rPr>
          <w:rFonts w:ascii="Consolas" w:eastAsia="Times New Roman" w:hAnsi="Consolas" w:cs="Consolas"/>
          <w:color w:val="000000"/>
          <w:sz w:val="18"/>
          <w:szCs w:val="18"/>
          <w:lang w:eastAsia="ru-RU"/>
        </w:rPr>
        <w:t> </w:t>
      </w:r>
    </w:p>
    <w:p w14:paraId="7479100A" w14:textId="77777777" w:rsidR="006B40B7" w:rsidRPr="006B40B7" w:rsidRDefault="006B40B7" w:rsidP="006B40B7">
      <w:pPr>
        <w:shd w:val="clear" w:color="auto" w:fill="EEEEEE"/>
        <w:spacing w:after="0" w:line="240" w:lineRule="auto"/>
        <w:jc w:val="both"/>
        <w:rPr>
          <w:rFonts w:ascii="Consolas" w:eastAsia="Times New Roman" w:hAnsi="Consolas" w:cs="Consolas"/>
          <w:color w:val="000000"/>
          <w:sz w:val="18"/>
          <w:szCs w:val="18"/>
          <w:lang w:eastAsia="ru-RU"/>
        </w:rPr>
      </w:pPr>
      <w:proofErr w:type="gramStart"/>
      <w:r w:rsidRPr="006B40B7">
        <w:rPr>
          <w:rFonts w:ascii="Consolas" w:eastAsia="Times New Roman" w:hAnsi="Consolas" w:cs="Consolas"/>
          <w:color w:val="000000"/>
          <w:sz w:val="18"/>
          <w:szCs w:val="18"/>
          <w:lang w:eastAsia="ru-RU"/>
        </w:rPr>
        <w:t>Условие ?</w:t>
      </w:r>
      <w:proofErr w:type="gramEnd"/>
      <w:r w:rsidRPr="006B40B7">
        <w:rPr>
          <w:rFonts w:ascii="Consolas" w:eastAsia="Times New Roman" w:hAnsi="Consolas" w:cs="Consolas"/>
          <w:color w:val="000000"/>
          <w:sz w:val="18"/>
          <w:szCs w:val="18"/>
          <w:lang w:eastAsia="ru-RU"/>
        </w:rPr>
        <w:t> Выражение</w:t>
      </w:r>
      <w:proofErr w:type="gramStart"/>
      <w:r w:rsidRPr="006B40B7">
        <w:rPr>
          <w:rFonts w:ascii="Consolas" w:eastAsia="Times New Roman" w:hAnsi="Consolas" w:cs="Consolas"/>
          <w:color w:val="000000"/>
          <w:sz w:val="18"/>
          <w:szCs w:val="18"/>
          <w:lang w:eastAsia="ru-RU"/>
        </w:rPr>
        <w:t>1 :</w:t>
      </w:r>
      <w:proofErr w:type="gramEnd"/>
      <w:r w:rsidRPr="006B40B7">
        <w:rPr>
          <w:rFonts w:ascii="Consolas" w:eastAsia="Times New Roman" w:hAnsi="Consolas" w:cs="Consolas"/>
          <w:color w:val="000000"/>
          <w:sz w:val="18"/>
          <w:szCs w:val="18"/>
          <w:lang w:eastAsia="ru-RU"/>
        </w:rPr>
        <w:t> Выражение2;</w:t>
      </w:r>
    </w:p>
    <w:p w14:paraId="6369383B" w14:textId="77777777" w:rsidR="006B40B7" w:rsidRPr="006B40B7" w:rsidRDefault="006B40B7" w:rsidP="006B40B7">
      <w:pPr>
        <w:spacing w:before="100" w:beforeAutospacing="1" w:after="100" w:afterAutospacing="1" w:line="240" w:lineRule="auto"/>
        <w:rPr>
          <w:rFonts w:ascii="Verdana" w:eastAsia="Times New Roman" w:hAnsi="Verdana" w:cs="Times New Roman"/>
          <w:color w:val="000000"/>
          <w:sz w:val="18"/>
          <w:szCs w:val="18"/>
          <w:shd w:val="clear" w:color="auto" w:fill="FFFFFF"/>
          <w:lang w:eastAsia="ru-RU"/>
        </w:rPr>
      </w:pPr>
      <w:r w:rsidRPr="006B40B7">
        <w:rPr>
          <w:rFonts w:ascii="Verdana" w:eastAsia="Times New Roman" w:hAnsi="Verdana" w:cs="Times New Roman"/>
          <w:color w:val="000000"/>
          <w:sz w:val="18"/>
          <w:szCs w:val="18"/>
          <w:shd w:val="clear" w:color="auto" w:fill="FFFFFF"/>
          <w:lang w:eastAsia="ru-RU"/>
        </w:rPr>
        <w:t>Если выполняется </w:t>
      </w:r>
      <w:r w:rsidRPr="006B40B7">
        <w:rPr>
          <w:rFonts w:ascii="Consolas" w:eastAsia="Times New Roman" w:hAnsi="Consolas" w:cs="Consolas"/>
          <w:b/>
          <w:bCs/>
          <w:color w:val="000000"/>
          <w:sz w:val="18"/>
          <w:szCs w:val="18"/>
          <w:shd w:val="clear" w:color="auto" w:fill="FFFFFF"/>
          <w:lang w:eastAsia="ru-RU"/>
        </w:rPr>
        <w:t>Условие</w:t>
      </w:r>
      <w:r w:rsidRPr="006B40B7">
        <w:rPr>
          <w:rFonts w:ascii="Verdana" w:eastAsia="Times New Roman" w:hAnsi="Verdana" w:cs="Times New Roman"/>
          <w:color w:val="000000"/>
          <w:sz w:val="18"/>
          <w:szCs w:val="18"/>
          <w:shd w:val="clear" w:color="auto" w:fill="FFFFFF"/>
          <w:lang w:eastAsia="ru-RU"/>
        </w:rPr>
        <w:t>, то тернарная операция возвращает </w:t>
      </w:r>
      <w:r w:rsidRPr="006B40B7">
        <w:rPr>
          <w:rFonts w:ascii="Consolas" w:eastAsia="Times New Roman" w:hAnsi="Consolas" w:cs="Consolas"/>
          <w:b/>
          <w:bCs/>
          <w:color w:val="000000"/>
          <w:sz w:val="18"/>
          <w:szCs w:val="18"/>
          <w:shd w:val="clear" w:color="auto" w:fill="FFFFFF"/>
          <w:lang w:eastAsia="ru-RU"/>
        </w:rPr>
        <w:t>Выражение1</w:t>
      </w:r>
      <w:r w:rsidRPr="006B40B7">
        <w:rPr>
          <w:rFonts w:ascii="Verdana" w:eastAsia="Times New Roman" w:hAnsi="Verdana" w:cs="Times New Roman"/>
          <w:color w:val="000000"/>
          <w:sz w:val="18"/>
          <w:szCs w:val="18"/>
          <w:shd w:val="clear" w:color="auto" w:fill="FFFFFF"/>
          <w:lang w:eastAsia="ru-RU"/>
        </w:rPr>
        <w:t>, в противном случае - </w:t>
      </w:r>
      <w:r w:rsidRPr="006B40B7">
        <w:rPr>
          <w:rFonts w:ascii="Consolas" w:eastAsia="Times New Roman" w:hAnsi="Consolas" w:cs="Consolas"/>
          <w:b/>
          <w:bCs/>
          <w:color w:val="000000"/>
          <w:sz w:val="18"/>
          <w:szCs w:val="18"/>
          <w:shd w:val="clear" w:color="auto" w:fill="FFFFFF"/>
          <w:lang w:eastAsia="ru-RU"/>
        </w:rPr>
        <w:t>Выражение2</w:t>
      </w:r>
      <w:r w:rsidRPr="006B40B7">
        <w:rPr>
          <w:rFonts w:ascii="Verdana" w:eastAsia="Times New Roman" w:hAnsi="Verdana" w:cs="Times New Roman"/>
          <w:color w:val="000000"/>
          <w:sz w:val="18"/>
          <w:szCs w:val="18"/>
          <w:shd w:val="clear" w:color="auto" w:fill="FFFFFF"/>
          <w:lang w:eastAsia="ru-RU"/>
        </w:rPr>
        <w:t>.</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shd w:val="clear" w:color="auto" w:fill="FFFFFF"/>
          <w:lang w:eastAsia="ru-RU"/>
        </w:rPr>
        <w:t xml:space="preserve">Тернарные операции, как и операции условия, могут быть вложенными. </w:t>
      </w:r>
      <w:proofErr w:type="gramStart"/>
      <w:r w:rsidRPr="006B40B7">
        <w:rPr>
          <w:rFonts w:ascii="Verdana" w:eastAsia="Times New Roman" w:hAnsi="Verdana" w:cs="Times New Roman"/>
          <w:color w:val="000000"/>
          <w:sz w:val="18"/>
          <w:szCs w:val="18"/>
          <w:shd w:val="clear" w:color="auto" w:fill="FFFFFF"/>
          <w:lang w:eastAsia="ru-RU"/>
        </w:rPr>
        <w:t>Для  разделения</w:t>
      </w:r>
      <w:proofErr w:type="gramEnd"/>
      <w:r w:rsidRPr="006B40B7">
        <w:rPr>
          <w:rFonts w:ascii="Verdana" w:eastAsia="Times New Roman" w:hAnsi="Verdana" w:cs="Times New Roman"/>
          <w:color w:val="000000"/>
          <w:sz w:val="18"/>
          <w:szCs w:val="18"/>
          <w:shd w:val="clear" w:color="auto" w:fill="FFFFFF"/>
          <w:lang w:eastAsia="ru-RU"/>
        </w:rPr>
        <w:t xml:space="preserve"> вложенных операций используются круглые скобки.</w:t>
      </w:r>
    </w:p>
    <w:p w14:paraId="569F1F27"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317AEE57"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 xml:space="preserve">Оператор выбора альтернатив </w:t>
      </w:r>
      <w:proofErr w:type="spellStart"/>
      <w:r w:rsidRPr="006B40B7">
        <w:rPr>
          <w:rFonts w:ascii="Courier New" w:eastAsia="Calibri" w:hAnsi="Courier New" w:cs="Courier New"/>
          <w:sz w:val="24"/>
          <w:szCs w:val="24"/>
        </w:rPr>
        <w:t>switch</w:t>
      </w:r>
      <w:proofErr w:type="spellEnd"/>
      <w:r w:rsidRPr="006B40B7">
        <w:rPr>
          <w:rFonts w:ascii="Courier New" w:eastAsia="Calibri" w:hAnsi="Courier New" w:cs="Courier New"/>
          <w:sz w:val="24"/>
          <w:szCs w:val="24"/>
        </w:rPr>
        <w:t>. Операторы передачи управления (</w:t>
      </w:r>
      <w:proofErr w:type="spellStart"/>
      <w:r w:rsidRPr="006B40B7">
        <w:rPr>
          <w:rFonts w:ascii="Courier New" w:eastAsia="Calibri" w:hAnsi="Courier New" w:cs="Courier New"/>
          <w:sz w:val="24"/>
          <w:szCs w:val="24"/>
        </w:rPr>
        <w:t>goto</w:t>
      </w:r>
      <w:proofErr w:type="spellEnd"/>
      <w:r w:rsidRPr="006B40B7">
        <w:rPr>
          <w:rFonts w:ascii="Courier New" w:eastAsia="Calibri" w:hAnsi="Courier New" w:cs="Courier New"/>
          <w:sz w:val="24"/>
          <w:szCs w:val="24"/>
        </w:rPr>
        <w:t xml:space="preserve">, </w:t>
      </w:r>
      <w:r w:rsidRPr="006B40B7">
        <w:rPr>
          <w:rFonts w:ascii="Courier New" w:eastAsia="Calibri" w:hAnsi="Courier New" w:cs="Courier New"/>
          <w:sz w:val="24"/>
          <w:szCs w:val="24"/>
          <w:lang w:val="en-US"/>
        </w:rPr>
        <w:t>c</w:t>
      </w:r>
      <w:proofErr w:type="spellStart"/>
      <w:r w:rsidRPr="006B40B7">
        <w:rPr>
          <w:rFonts w:ascii="Courier New" w:eastAsia="Calibri" w:hAnsi="Courier New" w:cs="Courier New"/>
          <w:sz w:val="24"/>
          <w:szCs w:val="24"/>
        </w:rPr>
        <w:t>ontinue</w:t>
      </w:r>
      <w:proofErr w:type="spellEnd"/>
      <w:r w:rsidRPr="006B40B7">
        <w:rPr>
          <w:rFonts w:ascii="Courier New" w:eastAsia="Calibri" w:hAnsi="Courier New" w:cs="Courier New"/>
          <w:sz w:val="24"/>
          <w:szCs w:val="24"/>
        </w:rPr>
        <w:t xml:space="preserve">, </w:t>
      </w:r>
      <w:r w:rsidRPr="006B40B7">
        <w:rPr>
          <w:rFonts w:ascii="Courier New" w:eastAsia="Calibri" w:hAnsi="Courier New" w:cs="Courier New"/>
          <w:sz w:val="24"/>
          <w:szCs w:val="24"/>
          <w:lang w:val="en-US"/>
        </w:rPr>
        <w:t>break</w:t>
      </w:r>
      <w:r w:rsidRPr="006B40B7">
        <w:rPr>
          <w:rFonts w:ascii="Courier New" w:eastAsia="Calibri" w:hAnsi="Courier New" w:cs="Courier New"/>
          <w:sz w:val="24"/>
          <w:szCs w:val="24"/>
        </w:rPr>
        <w:t xml:space="preserve">, </w:t>
      </w:r>
      <w:r w:rsidRPr="006B40B7">
        <w:rPr>
          <w:rFonts w:ascii="Courier New" w:eastAsia="Calibri" w:hAnsi="Courier New" w:cs="Courier New"/>
          <w:sz w:val="24"/>
          <w:szCs w:val="24"/>
          <w:lang w:val="en-US"/>
        </w:rPr>
        <w:t>return</w:t>
      </w:r>
      <w:r w:rsidRPr="006B40B7">
        <w:rPr>
          <w:rFonts w:ascii="Courier New" w:eastAsia="Calibri" w:hAnsi="Courier New" w:cs="Courier New"/>
          <w:sz w:val="24"/>
          <w:szCs w:val="24"/>
        </w:rPr>
        <w:t>)</w:t>
      </w:r>
    </w:p>
    <w:p w14:paraId="54164AE8"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Оператор </w:t>
      </w:r>
      <w:proofErr w:type="spellStart"/>
      <w:r w:rsidRPr="006B40B7">
        <w:rPr>
          <w:rFonts w:ascii="Consolas" w:eastAsia="Times New Roman" w:hAnsi="Consolas" w:cs="Consolas"/>
          <w:color w:val="000000"/>
          <w:sz w:val="18"/>
          <w:szCs w:val="18"/>
          <w:lang w:eastAsia="ru-RU"/>
        </w:rPr>
        <w:t>if</w:t>
      </w:r>
      <w:proofErr w:type="spellEnd"/>
      <w:r w:rsidRPr="006B40B7">
        <w:rPr>
          <w:rFonts w:ascii="Verdana" w:eastAsia="Times New Roman" w:hAnsi="Verdana" w:cs="Times New Roman"/>
          <w:color w:val="000000"/>
          <w:sz w:val="18"/>
          <w:szCs w:val="18"/>
          <w:lang w:eastAsia="ru-RU"/>
        </w:rPr>
        <w:t> позволяет осуществить выбор только между двумя вариантами. Для того, чтобы производить выбор одного из нескольких вариантов необходимо использовать вложенный оператор </w:t>
      </w:r>
      <w:proofErr w:type="spellStart"/>
      <w:r w:rsidRPr="006B40B7">
        <w:rPr>
          <w:rFonts w:ascii="Consolas" w:eastAsia="Times New Roman" w:hAnsi="Consolas" w:cs="Consolas"/>
          <w:color w:val="000000"/>
          <w:sz w:val="18"/>
          <w:szCs w:val="18"/>
          <w:lang w:eastAsia="ru-RU"/>
        </w:rPr>
        <w:t>if</w:t>
      </w:r>
      <w:proofErr w:type="spellEnd"/>
      <w:r w:rsidRPr="006B40B7">
        <w:rPr>
          <w:rFonts w:ascii="Verdana" w:eastAsia="Times New Roman" w:hAnsi="Verdana" w:cs="Times New Roman"/>
          <w:color w:val="000000"/>
          <w:sz w:val="18"/>
          <w:szCs w:val="18"/>
          <w:lang w:eastAsia="ru-RU"/>
        </w:rPr>
        <w:t>. С этой же целью можно использовать оператор ветвления </w:t>
      </w:r>
      <w:proofErr w:type="spellStart"/>
      <w:r w:rsidRPr="006B40B7">
        <w:rPr>
          <w:rFonts w:ascii="Consolas" w:eastAsia="Times New Roman" w:hAnsi="Consolas" w:cs="Consolas"/>
          <w:color w:val="000000"/>
          <w:sz w:val="18"/>
          <w:szCs w:val="18"/>
          <w:lang w:eastAsia="ru-RU"/>
        </w:rPr>
        <w:t>switch</w:t>
      </w:r>
      <w:proofErr w:type="spellEnd"/>
      <w:r w:rsidRPr="006B40B7">
        <w:rPr>
          <w:rFonts w:ascii="Verdana" w:eastAsia="Times New Roman" w:hAnsi="Verdana" w:cs="Times New Roman"/>
          <w:color w:val="000000"/>
          <w:sz w:val="18"/>
          <w:szCs w:val="18"/>
          <w:lang w:eastAsia="ru-RU"/>
        </w:rPr>
        <w:t>.</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Общая форма записи</w:t>
      </w:r>
    </w:p>
    <w:p w14:paraId="7644952C" w14:textId="77777777" w:rsidR="006B40B7" w:rsidRPr="006B40B7" w:rsidRDefault="006B40B7" w:rsidP="006B40B7">
      <w:pPr>
        <w:shd w:val="clear" w:color="auto" w:fill="EEEEEE"/>
        <w:spacing w:after="200" w:line="276" w:lineRule="auto"/>
        <w:jc w:val="center"/>
        <w:rPr>
          <w:rFonts w:ascii="Consolas" w:eastAsia="Calibri" w:hAnsi="Consolas" w:cs="Consolas"/>
          <w:color w:val="000000"/>
          <w:sz w:val="18"/>
          <w:szCs w:val="18"/>
        </w:rPr>
      </w:pPr>
      <w:proofErr w:type="spellStart"/>
      <w:r w:rsidRPr="006B40B7">
        <w:rPr>
          <w:rFonts w:ascii="Consolas" w:eastAsia="Calibri" w:hAnsi="Consolas" w:cs="Consolas"/>
          <w:color w:val="000000"/>
          <w:sz w:val="18"/>
          <w:szCs w:val="18"/>
        </w:rPr>
        <w:t>switch</w:t>
      </w:r>
      <w:proofErr w:type="spellEnd"/>
      <w:r w:rsidRPr="006B40B7">
        <w:rPr>
          <w:rFonts w:ascii="Consolas" w:eastAsia="Calibri" w:hAnsi="Consolas" w:cs="Consolas"/>
          <w:color w:val="000000"/>
          <w:sz w:val="18"/>
          <w:szCs w:val="18"/>
        </w:rPr>
        <w:t> (</w:t>
      </w:r>
      <w:proofErr w:type="spellStart"/>
      <w:r w:rsidRPr="006B40B7">
        <w:rPr>
          <w:rFonts w:ascii="Consolas" w:eastAsia="Calibri" w:hAnsi="Consolas" w:cs="Consolas"/>
          <w:color w:val="000000"/>
          <w:sz w:val="18"/>
          <w:szCs w:val="18"/>
        </w:rPr>
        <w:t>ЦелоеВыражение</w:t>
      </w:r>
      <w:proofErr w:type="spellEnd"/>
      <w:r w:rsidRPr="006B40B7">
        <w:rPr>
          <w:rFonts w:ascii="Consolas" w:eastAsia="Calibri" w:hAnsi="Consolas" w:cs="Consolas"/>
          <w:color w:val="000000"/>
          <w:sz w:val="18"/>
          <w:szCs w:val="18"/>
        </w:rPr>
        <w:t>)</w:t>
      </w:r>
      <w:r w:rsidRPr="006B40B7">
        <w:rPr>
          <w:rFonts w:ascii="Consolas" w:eastAsia="Calibri" w:hAnsi="Consolas" w:cs="Consolas"/>
          <w:color w:val="000000"/>
          <w:sz w:val="18"/>
          <w:szCs w:val="18"/>
        </w:rPr>
        <w:br/>
        <w:t>{</w:t>
      </w:r>
      <w:r w:rsidRPr="006B40B7">
        <w:rPr>
          <w:rFonts w:ascii="Consolas" w:eastAsia="Calibri" w:hAnsi="Consolas" w:cs="Consolas"/>
          <w:color w:val="000000"/>
          <w:sz w:val="18"/>
          <w:szCs w:val="18"/>
        </w:rPr>
        <w:br/>
        <w:t>  </w:t>
      </w:r>
      <w:proofErr w:type="spellStart"/>
      <w:r w:rsidRPr="006B40B7">
        <w:rPr>
          <w:rFonts w:ascii="Consolas" w:eastAsia="Calibri" w:hAnsi="Consolas" w:cs="Consolas"/>
          <w:color w:val="000000"/>
          <w:sz w:val="18"/>
          <w:szCs w:val="18"/>
        </w:rPr>
        <w:t>case</w:t>
      </w:r>
      <w:proofErr w:type="spellEnd"/>
      <w:r w:rsidRPr="006B40B7">
        <w:rPr>
          <w:rFonts w:ascii="Consolas" w:eastAsia="Calibri" w:hAnsi="Consolas" w:cs="Consolas"/>
          <w:color w:val="000000"/>
          <w:sz w:val="18"/>
          <w:szCs w:val="18"/>
        </w:rPr>
        <w:t> Константа1: БлокОпераций1;</w:t>
      </w:r>
      <w:r w:rsidRPr="006B40B7">
        <w:rPr>
          <w:rFonts w:ascii="Consolas" w:eastAsia="Calibri" w:hAnsi="Consolas" w:cs="Consolas"/>
          <w:color w:val="000000"/>
          <w:sz w:val="18"/>
          <w:szCs w:val="18"/>
        </w:rPr>
        <w:br/>
        <w:t>    </w:t>
      </w:r>
      <w:proofErr w:type="spellStart"/>
      <w:r w:rsidRPr="006B40B7">
        <w:rPr>
          <w:rFonts w:ascii="Consolas" w:eastAsia="Calibri" w:hAnsi="Consolas" w:cs="Consolas"/>
          <w:color w:val="000000"/>
          <w:sz w:val="18"/>
          <w:szCs w:val="18"/>
        </w:rPr>
        <w:t>break</w:t>
      </w:r>
      <w:proofErr w:type="spellEnd"/>
      <w:r w:rsidRPr="006B40B7">
        <w:rPr>
          <w:rFonts w:ascii="Consolas" w:eastAsia="Calibri" w:hAnsi="Consolas" w:cs="Consolas"/>
          <w:color w:val="000000"/>
          <w:sz w:val="18"/>
          <w:szCs w:val="18"/>
        </w:rPr>
        <w:t>;</w:t>
      </w:r>
      <w:r w:rsidRPr="006B40B7">
        <w:rPr>
          <w:rFonts w:ascii="Consolas" w:eastAsia="Calibri" w:hAnsi="Consolas" w:cs="Consolas"/>
          <w:color w:val="000000"/>
          <w:sz w:val="18"/>
          <w:szCs w:val="18"/>
        </w:rPr>
        <w:br/>
        <w:t>  </w:t>
      </w:r>
      <w:proofErr w:type="spellStart"/>
      <w:r w:rsidRPr="006B40B7">
        <w:rPr>
          <w:rFonts w:ascii="Consolas" w:eastAsia="Calibri" w:hAnsi="Consolas" w:cs="Consolas"/>
          <w:color w:val="000000"/>
          <w:sz w:val="18"/>
          <w:szCs w:val="18"/>
        </w:rPr>
        <w:t>case</w:t>
      </w:r>
      <w:proofErr w:type="spellEnd"/>
      <w:r w:rsidRPr="006B40B7">
        <w:rPr>
          <w:rFonts w:ascii="Consolas" w:eastAsia="Calibri" w:hAnsi="Consolas" w:cs="Consolas"/>
          <w:color w:val="000000"/>
          <w:sz w:val="18"/>
          <w:szCs w:val="18"/>
        </w:rPr>
        <w:t> Константа2: БлокОпераций2;</w:t>
      </w:r>
      <w:r w:rsidRPr="006B40B7">
        <w:rPr>
          <w:rFonts w:ascii="Consolas" w:eastAsia="Calibri" w:hAnsi="Consolas" w:cs="Consolas"/>
          <w:color w:val="000000"/>
          <w:sz w:val="18"/>
          <w:szCs w:val="18"/>
        </w:rPr>
        <w:br/>
        <w:t>    </w:t>
      </w:r>
      <w:proofErr w:type="spellStart"/>
      <w:r w:rsidRPr="006B40B7">
        <w:rPr>
          <w:rFonts w:ascii="Consolas" w:eastAsia="Calibri" w:hAnsi="Consolas" w:cs="Consolas"/>
          <w:color w:val="000000"/>
          <w:sz w:val="18"/>
          <w:szCs w:val="18"/>
        </w:rPr>
        <w:t>break</w:t>
      </w:r>
      <w:proofErr w:type="spellEnd"/>
      <w:r w:rsidRPr="006B40B7">
        <w:rPr>
          <w:rFonts w:ascii="Consolas" w:eastAsia="Calibri" w:hAnsi="Consolas" w:cs="Consolas"/>
          <w:color w:val="000000"/>
          <w:sz w:val="18"/>
          <w:szCs w:val="18"/>
        </w:rPr>
        <w:t>;</w:t>
      </w:r>
      <w:r w:rsidRPr="006B40B7">
        <w:rPr>
          <w:rFonts w:ascii="Consolas" w:eastAsia="Calibri" w:hAnsi="Consolas" w:cs="Consolas"/>
          <w:color w:val="000000"/>
          <w:sz w:val="18"/>
          <w:szCs w:val="18"/>
        </w:rPr>
        <w:br/>
        <w:t>  . . .</w:t>
      </w:r>
      <w:r w:rsidRPr="006B40B7">
        <w:rPr>
          <w:rFonts w:ascii="Consolas" w:eastAsia="Calibri" w:hAnsi="Consolas" w:cs="Consolas"/>
          <w:color w:val="000000"/>
          <w:sz w:val="18"/>
          <w:szCs w:val="18"/>
        </w:rPr>
        <w:br/>
        <w:t>  </w:t>
      </w:r>
      <w:proofErr w:type="spellStart"/>
      <w:r w:rsidRPr="006B40B7">
        <w:rPr>
          <w:rFonts w:ascii="Consolas" w:eastAsia="Calibri" w:hAnsi="Consolas" w:cs="Consolas"/>
          <w:color w:val="000000"/>
          <w:sz w:val="18"/>
          <w:szCs w:val="18"/>
        </w:rPr>
        <w:t>case</w:t>
      </w:r>
      <w:proofErr w:type="spellEnd"/>
      <w:r w:rsidRPr="006B40B7">
        <w:rPr>
          <w:rFonts w:ascii="Consolas" w:eastAsia="Calibri" w:hAnsi="Consolas" w:cs="Consolas"/>
          <w:color w:val="000000"/>
          <w:sz w:val="18"/>
          <w:szCs w:val="18"/>
        </w:rPr>
        <w:t> </w:t>
      </w:r>
      <w:proofErr w:type="spellStart"/>
      <w:r w:rsidRPr="006B40B7">
        <w:rPr>
          <w:rFonts w:ascii="Consolas" w:eastAsia="Calibri" w:hAnsi="Consolas" w:cs="Consolas"/>
          <w:color w:val="000000"/>
          <w:sz w:val="18"/>
          <w:szCs w:val="18"/>
        </w:rPr>
        <w:t>Константаn</w:t>
      </w:r>
      <w:proofErr w:type="spellEnd"/>
      <w:r w:rsidRPr="006B40B7">
        <w:rPr>
          <w:rFonts w:ascii="Consolas" w:eastAsia="Calibri" w:hAnsi="Consolas" w:cs="Consolas"/>
          <w:color w:val="000000"/>
          <w:sz w:val="18"/>
          <w:szCs w:val="18"/>
        </w:rPr>
        <w:t>: </w:t>
      </w:r>
      <w:proofErr w:type="spellStart"/>
      <w:r w:rsidRPr="006B40B7">
        <w:rPr>
          <w:rFonts w:ascii="Consolas" w:eastAsia="Calibri" w:hAnsi="Consolas" w:cs="Consolas"/>
          <w:color w:val="000000"/>
          <w:sz w:val="18"/>
          <w:szCs w:val="18"/>
        </w:rPr>
        <w:t>БлокОперацийn</w:t>
      </w:r>
      <w:proofErr w:type="spellEnd"/>
      <w:r w:rsidRPr="006B40B7">
        <w:rPr>
          <w:rFonts w:ascii="Consolas" w:eastAsia="Calibri" w:hAnsi="Consolas" w:cs="Consolas"/>
          <w:color w:val="000000"/>
          <w:sz w:val="18"/>
          <w:szCs w:val="18"/>
        </w:rPr>
        <w:t>;</w:t>
      </w:r>
      <w:r w:rsidRPr="006B40B7">
        <w:rPr>
          <w:rFonts w:ascii="Consolas" w:eastAsia="Calibri" w:hAnsi="Consolas" w:cs="Consolas"/>
          <w:color w:val="000000"/>
          <w:sz w:val="18"/>
          <w:szCs w:val="18"/>
        </w:rPr>
        <w:br/>
        <w:t>    </w:t>
      </w:r>
      <w:proofErr w:type="spellStart"/>
      <w:r w:rsidRPr="006B40B7">
        <w:rPr>
          <w:rFonts w:ascii="Consolas" w:eastAsia="Calibri" w:hAnsi="Consolas" w:cs="Consolas"/>
          <w:color w:val="000000"/>
          <w:sz w:val="18"/>
          <w:szCs w:val="18"/>
        </w:rPr>
        <w:t>break</w:t>
      </w:r>
      <w:proofErr w:type="spellEnd"/>
      <w:r w:rsidRPr="006B40B7">
        <w:rPr>
          <w:rFonts w:ascii="Consolas" w:eastAsia="Calibri" w:hAnsi="Consolas" w:cs="Consolas"/>
          <w:color w:val="000000"/>
          <w:sz w:val="18"/>
          <w:szCs w:val="18"/>
        </w:rPr>
        <w:t>;</w:t>
      </w:r>
      <w:r w:rsidRPr="006B40B7">
        <w:rPr>
          <w:rFonts w:ascii="Consolas" w:eastAsia="Calibri" w:hAnsi="Consolas" w:cs="Consolas"/>
          <w:color w:val="000000"/>
          <w:sz w:val="18"/>
          <w:szCs w:val="18"/>
        </w:rPr>
        <w:br/>
        <w:t>  </w:t>
      </w:r>
      <w:proofErr w:type="spellStart"/>
      <w:r w:rsidRPr="006B40B7">
        <w:rPr>
          <w:rFonts w:ascii="Consolas" w:eastAsia="Calibri" w:hAnsi="Consolas" w:cs="Consolas"/>
          <w:color w:val="000000"/>
          <w:sz w:val="18"/>
          <w:szCs w:val="18"/>
        </w:rPr>
        <w:t>default</w:t>
      </w:r>
      <w:proofErr w:type="spellEnd"/>
      <w:r w:rsidRPr="006B40B7">
        <w:rPr>
          <w:rFonts w:ascii="Consolas" w:eastAsia="Calibri" w:hAnsi="Consolas" w:cs="Consolas"/>
          <w:color w:val="000000"/>
          <w:sz w:val="18"/>
          <w:szCs w:val="18"/>
        </w:rPr>
        <w:t>: </w:t>
      </w:r>
      <w:proofErr w:type="spellStart"/>
      <w:r w:rsidRPr="006B40B7">
        <w:rPr>
          <w:rFonts w:ascii="Consolas" w:eastAsia="Calibri" w:hAnsi="Consolas" w:cs="Consolas"/>
          <w:color w:val="000000"/>
          <w:sz w:val="18"/>
          <w:szCs w:val="18"/>
        </w:rPr>
        <w:t>БлокОперацийПоУмолчанию</w:t>
      </w:r>
      <w:proofErr w:type="spellEnd"/>
      <w:r w:rsidRPr="006B40B7">
        <w:rPr>
          <w:rFonts w:ascii="Consolas" w:eastAsia="Calibri" w:hAnsi="Consolas" w:cs="Consolas"/>
          <w:color w:val="000000"/>
          <w:sz w:val="18"/>
          <w:szCs w:val="18"/>
        </w:rPr>
        <w:t>;</w:t>
      </w:r>
      <w:r w:rsidRPr="006B40B7">
        <w:rPr>
          <w:rFonts w:ascii="Consolas" w:eastAsia="Calibri" w:hAnsi="Consolas" w:cs="Consolas"/>
          <w:color w:val="000000"/>
          <w:sz w:val="18"/>
          <w:szCs w:val="18"/>
        </w:rPr>
        <w:br/>
        <w:t>    </w:t>
      </w:r>
      <w:proofErr w:type="spellStart"/>
      <w:r w:rsidRPr="006B40B7">
        <w:rPr>
          <w:rFonts w:ascii="Consolas" w:eastAsia="Calibri" w:hAnsi="Consolas" w:cs="Consolas"/>
          <w:color w:val="000000"/>
          <w:sz w:val="18"/>
          <w:szCs w:val="18"/>
        </w:rPr>
        <w:t>break</w:t>
      </w:r>
      <w:proofErr w:type="spellEnd"/>
      <w:r w:rsidRPr="006B40B7">
        <w:rPr>
          <w:rFonts w:ascii="Consolas" w:eastAsia="Calibri" w:hAnsi="Consolas" w:cs="Consolas"/>
          <w:color w:val="000000"/>
          <w:sz w:val="18"/>
          <w:szCs w:val="18"/>
        </w:rPr>
        <w:t>;</w:t>
      </w:r>
      <w:r w:rsidRPr="006B40B7">
        <w:rPr>
          <w:rFonts w:ascii="Consolas" w:eastAsia="Calibri" w:hAnsi="Consolas" w:cs="Consolas"/>
          <w:color w:val="000000"/>
          <w:sz w:val="18"/>
          <w:szCs w:val="18"/>
        </w:rPr>
        <w:br/>
        <w:t>}</w:t>
      </w:r>
    </w:p>
    <w:p w14:paraId="401BB298" w14:textId="77777777" w:rsidR="006B40B7" w:rsidRPr="006B40B7" w:rsidRDefault="006B40B7" w:rsidP="006B40B7">
      <w:pPr>
        <w:spacing w:after="200" w:line="276" w:lineRule="auto"/>
        <w:rPr>
          <w:rFonts w:ascii="Times New Roman" w:eastAsia="Calibri" w:hAnsi="Times New Roman" w:cs="Times New Roman"/>
          <w:sz w:val="18"/>
          <w:szCs w:val="18"/>
        </w:rPr>
      </w:pPr>
      <w:r w:rsidRPr="006B40B7">
        <w:rPr>
          <w:rFonts w:ascii="Verdana" w:eastAsia="Calibri" w:hAnsi="Verdana" w:cs="Times New Roman"/>
          <w:color w:val="000000"/>
          <w:sz w:val="18"/>
          <w:szCs w:val="18"/>
        </w:rPr>
        <w:br/>
      </w:r>
      <w:r w:rsidRPr="006B40B7">
        <w:rPr>
          <w:rFonts w:ascii="Verdana" w:eastAsia="Calibri" w:hAnsi="Verdana" w:cs="Times New Roman"/>
          <w:color w:val="000000"/>
          <w:sz w:val="18"/>
          <w:szCs w:val="18"/>
        </w:rPr>
        <w:br/>
      </w:r>
      <w:r w:rsidRPr="006B40B7">
        <w:rPr>
          <w:rFonts w:ascii="Verdana" w:eastAsia="Calibri" w:hAnsi="Verdana" w:cs="Times New Roman"/>
          <w:color w:val="000000"/>
          <w:sz w:val="18"/>
          <w:szCs w:val="18"/>
          <w:shd w:val="clear" w:color="auto" w:fill="FFFFFF"/>
        </w:rPr>
        <w:t>Оператор ветвления </w:t>
      </w:r>
      <w:proofErr w:type="spellStart"/>
      <w:r w:rsidRPr="006B40B7">
        <w:rPr>
          <w:rFonts w:ascii="Consolas" w:eastAsia="Calibri" w:hAnsi="Consolas" w:cs="Consolas"/>
          <w:sz w:val="18"/>
          <w:szCs w:val="18"/>
          <w:shd w:val="clear" w:color="auto" w:fill="FFFFFF"/>
        </w:rPr>
        <w:t>switch</w:t>
      </w:r>
      <w:proofErr w:type="spellEnd"/>
      <w:r w:rsidRPr="006B40B7">
        <w:rPr>
          <w:rFonts w:ascii="Verdana" w:eastAsia="Calibri" w:hAnsi="Verdana" w:cs="Times New Roman"/>
          <w:color w:val="000000"/>
          <w:sz w:val="18"/>
          <w:szCs w:val="18"/>
          <w:shd w:val="clear" w:color="auto" w:fill="FFFFFF"/>
        </w:rPr>
        <w:t> выполняется следующим образом:</w:t>
      </w:r>
    </w:p>
    <w:p w14:paraId="019F4392" w14:textId="77777777" w:rsidR="006B40B7" w:rsidRPr="006B40B7" w:rsidRDefault="006B40B7" w:rsidP="006B40B7">
      <w:pPr>
        <w:numPr>
          <w:ilvl w:val="0"/>
          <w:numId w:val="43"/>
        </w:numPr>
        <w:shd w:val="clear" w:color="auto" w:fill="FFFFFF"/>
        <w:spacing w:after="0" w:line="240" w:lineRule="auto"/>
        <w:jc w:val="both"/>
        <w:rPr>
          <w:rFonts w:ascii="Verdana" w:eastAsia="Calibri" w:hAnsi="Verdana" w:cs="Times New Roman"/>
          <w:color w:val="000000"/>
          <w:sz w:val="18"/>
          <w:szCs w:val="18"/>
        </w:rPr>
      </w:pPr>
      <w:r w:rsidRPr="006B40B7">
        <w:rPr>
          <w:rFonts w:ascii="Verdana" w:eastAsia="Calibri" w:hAnsi="Verdana" w:cs="Times New Roman"/>
          <w:color w:val="000000"/>
          <w:sz w:val="18"/>
          <w:szCs w:val="18"/>
        </w:rPr>
        <w:t>вычисляется </w:t>
      </w:r>
      <w:proofErr w:type="spellStart"/>
      <w:r w:rsidRPr="006B40B7">
        <w:rPr>
          <w:rFonts w:ascii="Consolas" w:eastAsia="Calibri" w:hAnsi="Consolas" w:cs="Consolas"/>
          <w:b/>
          <w:bCs/>
          <w:color w:val="000000"/>
          <w:sz w:val="18"/>
          <w:szCs w:val="18"/>
        </w:rPr>
        <w:t>ЦелоеВыражение</w:t>
      </w:r>
      <w:proofErr w:type="spellEnd"/>
      <w:r w:rsidRPr="006B40B7">
        <w:rPr>
          <w:rFonts w:ascii="Verdana" w:eastAsia="Calibri" w:hAnsi="Verdana" w:cs="Times New Roman"/>
          <w:color w:val="000000"/>
          <w:sz w:val="18"/>
          <w:szCs w:val="18"/>
        </w:rPr>
        <w:t> в скобках оператора </w:t>
      </w:r>
      <w:proofErr w:type="spellStart"/>
      <w:r w:rsidRPr="006B40B7">
        <w:rPr>
          <w:rFonts w:ascii="Consolas" w:eastAsia="Calibri" w:hAnsi="Consolas" w:cs="Consolas"/>
          <w:color w:val="000000"/>
          <w:sz w:val="18"/>
          <w:szCs w:val="18"/>
        </w:rPr>
        <w:t>switch</w:t>
      </w:r>
      <w:proofErr w:type="spellEnd"/>
      <w:r w:rsidRPr="006B40B7">
        <w:rPr>
          <w:rFonts w:ascii="Verdana" w:eastAsia="Calibri" w:hAnsi="Verdana" w:cs="Times New Roman"/>
          <w:color w:val="000000"/>
          <w:sz w:val="18"/>
          <w:szCs w:val="18"/>
        </w:rPr>
        <w:t>;</w:t>
      </w:r>
    </w:p>
    <w:p w14:paraId="55EFDD0D" w14:textId="77777777" w:rsidR="006B40B7" w:rsidRPr="006B40B7" w:rsidRDefault="006B40B7" w:rsidP="006B40B7">
      <w:pPr>
        <w:numPr>
          <w:ilvl w:val="0"/>
          <w:numId w:val="43"/>
        </w:numPr>
        <w:shd w:val="clear" w:color="auto" w:fill="FFFFFF"/>
        <w:spacing w:after="0" w:line="240" w:lineRule="auto"/>
        <w:jc w:val="both"/>
        <w:rPr>
          <w:rFonts w:ascii="Verdana" w:eastAsia="Calibri" w:hAnsi="Verdana" w:cs="Times New Roman"/>
          <w:color w:val="000000"/>
          <w:sz w:val="18"/>
          <w:szCs w:val="18"/>
        </w:rPr>
      </w:pPr>
      <w:r w:rsidRPr="006B40B7">
        <w:rPr>
          <w:rFonts w:ascii="Verdana" w:eastAsia="Calibri" w:hAnsi="Verdana" w:cs="Times New Roman"/>
          <w:color w:val="000000"/>
          <w:sz w:val="18"/>
          <w:szCs w:val="18"/>
        </w:rPr>
        <w:t>полученное значение сравнивается с метками (</w:t>
      </w:r>
      <w:r w:rsidRPr="006B40B7">
        <w:rPr>
          <w:rFonts w:ascii="Consolas" w:eastAsia="Calibri" w:hAnsi="Consolas" w:cs="Consolas"/>
          <w:b/>
          <w:bCs/>
          <w:color w:val="000000"/>
          <w:sz w:val="18"/>
          <w:szCs w:val="18"/>
        </w:rPr>
        <w:t>Константами</w:t>
      </w:r>
      <w:r w:rsidRPr="006B40B7">
        <w:rPr>
          <w:rFonts w:ascii="Verdana" w:eastAsia="Calibri" w:hAnsi="Verdana" w:cs="Times New Roman"/>
          <w:color w:val="000000"/>
          <w:sz w:val="18"/>
          <w:szCs w:val="18"/>
        </w:rPr>
        <w:t>) в опциях </w:t>
      </w:r>
      <w:proofErr w:type="spellStart"/>
      <w:r w:rsidRPr="006B40B7">
        <w:rPr>
          <w:rFonts w:ascii="Consolas" w:eastAsia="Calibri" w:hAnsi="Consolas" w:cs="Consolas"/>
          <w:color w:val="000000"/>
          <w:sz w:val="18"/>
          <w:szCs w:val="18"/>
        </w:rPr>
        <w:t>case</w:t>
      </w:r>
      <w:proofErr w:type="spellEnd"/>
      <w:r w:rsidRPr="006B40B7">
        <w:rPr>
          <w:rFonts w:ascii="Verdana" w:eastAsia="Calibri" w:hAnsi="Verdana" w:cs="Times New Roman"/>
          <w:color w:val="000000"/>
          <w:sz w:val="18"/>
          <w:szCs w:val="18"/>
        </w:rPr>
        <w:t>, сравнение производится до тех пор, пока не будет найдена метка, соответствующая вычисленному значению целочисленного выражения;</w:t>
      </w:r>
    </w:p>
    <w:p w14:paraId="6E003195" w14:textId="77777777" w:rsidR="006B40B7" w:rsidRPr="006B40B7" w:rsidRDefault="006B40B7" w:rsidP="006B40B7">
      <w:pPr>
        <w:numPr>
          <w:ilvl w:val="0"/>
          <w:numId w:val="43"/>
        </w:numPr>
        <w:shd w:val="clear" w:color="auto" w:fill="FFFFFF"/>
        <w:spacing w:after="0" w:line="240" w:lineRule="auto"/>
        <w:jc w:val="both"/>
        <w:rPr>
          <w:rFonts w:ascii="Verdana" w:eastAsia="Calibri" w:hAnsi="Verdana" w:cs="Times New Roman"/>
          <w:color w:val="000000"/>
          <w:sz w:val="18"/>
          <w:szCs w:val="18"/>
        </w:rPr>
      </w:pPr>
      <w:r w:rsidRPr="006B40B7">
        <w:rPr>
          <w:rFonts w:ascii="Verdana" w:eastAsia="Calibri" w:hAnsi="Verdana" w:cs="Times New Roman"/>
          <w:color w:val="000000"/>
          <w:sz w:val="18"/>
          <w:szCs w:val="18"/>
        </w:rPr>
        <w:t>выполняется </w:t>
      </w:r>
      <w:proofErr w:type="spellStart"/>
      <w:r w:rsidRPr="006B40B7">
        <w:rPr>
          <w:rFonts w:ascii="Consolas" w:eastAsia="Calibri" w:hAnsi="Consolas" w:cs="Consolas"/>
          <w:b/>
          <w:bCs/>
          <w:color w:val="000000"/>
          <w:sz w:val="18"/>
          <w:szCs w:val="18"/>
        </w:rPr>
        <w:t>БлокОпераций</w:t>
      </w:r>
      <w:proofErr w:type="spellEnd"/>
      <w:r w:rsidRPr="006B40B7">
        <w:rPr>
          <w:rFonts w:ascii="Verdana" w:eastAsia="Calibri" w:hAnsi="Verdana" w:cs="Times New Roman"/>
          <w:color w:val="000000"/>
          <w:sz w:val="18"/>
          <w:szCs w:val="18"/>
        </w:rPr>
        <w:t> соответствующей метки </w:t>
      </w:r>
      <w:proofErr w:type="spellStart"/>
      <w:r w:rsidRPr="006B40B7">
        <w:rPr>
          <w:rFonts w:ascii="Consolas" w:eastAsia="Calibri" w:hAnsi="Consolas" w:cs="Consolas"/>
          <w:color w:val="000000"/>
          <w:sz w:val="18"/>
          <w:szCs w:val="18"/>
        </w:rPr>
        <w:t>case</w:t>
      </w:r>
      <w:proofErr w:type="spellEnd"/>
      <w:r w:rsidRPr="006B40B7">
        <w:rPr>
          <w:rFonts w:ascii="Verdana" w:eastAsia="Calibri" w:hAnsi="Verdana" w:cs="Times New Roman"/>
          <w:color w:val="000000"/>
          <w:sz w:val="18"/>
          <w:szCs w:val="18"/>
        </w:rPr>
        <w:t>;</w:t>
      </w:r>
    </w:p>
    <w:p w14:paraId="187B2215" w14:textId="77777777" w:rsidR="006B40B7" w:rsidRPr="006B40B7" w:rsidRDefault="006B40B7" w:rsidP="006B40B7">
      <w:pPr>
        <w:numPr>
          <w:ilvl w:val="0"/>
          <w:numId w:val="43"/>
        </w:numPr>
        <w:shd w:val="clear" w:color="auto" w:fill="FFFFFF"/>
        <w:spacing w:after="0" w:line="240" w:lineRule="auto"/>
        <w:jc w:val="both"/>
        <w:rPr>
          <w:rFonts w:ascii="Verdana" w:eastAsia="Calibri" w:hAnsi="Verdana" w:cs="Times New Roman"/>
          <w:color w:val="000000"/>
          <w:sz w:val="18"/>
          <w:szCs w:val="18"/>
        </w:rPr>
      </w:pPr>
      <w:r w:rsidRPr="006B40B7">
        <w:rPr>
          <w:rFonts w:ascii="Verdana" w:eastAsia="Calibri" w:hAnsi="Verdana" w:cs="Times New Roman"/>
          <w:color w:val="000000"/>
          <w:sz w:val="18"/>
          <w:szCs w:val="18"/>
        </w:rPr>
        <w:t>если соответствующая метка не найдена, то выполнится </w:t>
      </w:r>
      <w:proofErr w:type="spellStart"/>
      <w:r w:rsidRPr="006B40B7">
        <w:rPr>
          <w:rFonts w:ascii="Consolas" w:eastAsia="Calibri" w:hAnsi="Consolas" w:cs="Consolas"/>
          <w:b/>
          <w:bCs/>
          <w:color w:val="000000"/>
          <w:sz w:val="18"/>
          <w:szCs w:val="18"/>
        </w:rPr>
        <w:t>БлокОперацийПоУмолчанию</w:t>
      </w:r>
      <w:proofErr w:type="spellEnd"/>
      <w:r w:rsidRPr="006B40B7">
        <w:rPr>
          <w:rFonts w:ascii="Verdana" w:eastAsia="Calibri" w:hAnsi="Verdana" w:cs="Times New Roman"/>
          <w:color w:val="000000"/>
          <w:sz w:val="18"/>
          <w:szCs w:val="18"/>
        </w:rPr>
        <w:t>, описанный в опции </w:t>
      </w:r>
      <w:proofErr w:type="spellStart"/>
      <w:r w:rsidRPr="006B40B7">
        <w:rPr>
          <w:rFonts w:ascii="Consolas" w:eastAsia="Calibri" w:hAnsi="Consolas" w:cs="Consolas"/>
          <w:color w:val="000000"/>
          <w:sz w:val="18"/>
          <w:szCs w:val="18"/>
        </w:rPr>
        <w:t>default</w:t>
      </w:r>
      <w:proofErr w:type="spellEnd"/>
      <w:r w:rsidRPr="006B40B7">
        <w:rPr>
          <w:rFonts w:ascii="Verdana" w:eastAsia="Calibri" w:hAnsi="Verdana" w:cs="Times New Roman"/>
          <w:color w:val="000000"/>
          <w:sz w:val="18"/>
          <w:szCs w:val="18"/>
        </w:rPr>
        <w:t>.</w:t>
      </w:r>
    </w:p>
    <w:p w14:paraId="46D74A55"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Альтернатива </w:t>
      </w:r>
      <w:proofErr w:type="spellStart"/>
      <w:r w:rsidRPr="006B40B7">
        <w:rPr>
          <w:rFonts w:ascii="Consolas" w:eastAsia="Times New Roman" w:hAnsi="Consolas" w:cs="Consolas"/>
          <w:color w:val="000000"/>
          <w:sz w:val="18"/>
          <w:szCs w:val="18"/>
          <w:lang w:eastAsia="ru-RU"/>
        </w:rPr>
        <w:t>default</w:t>
      </w:r>
      <w:proofErr w:type="spellEnd"/>
      <w:r w:rsidRPr="006B40B7">
        <w:rPr>
          <w:rFonts w:ascii="Verdana" w:eastAsia="Times New Roman" w:hAnsi="Verdana" w:cs="Times New Roman"/>
          <w:color w:val="000000"/>
          <w:sz w:val="18"/>
          <w:szCs w:val="18"/>
          <w:lang w:eastAsia="ru-RU"/>
        </w:rPr>
        <w:t> может отсутствовать, тогда не будет произведено никаких действий.</w:t>
      </w:r>
      <w:r w:rsidRPr="006B40B7">
        <w:rPr>
          <w:rFonts w:ascii="Verdana" w:eastAsia="Times New Roman" w:hAnsi="Verdana" w:cs="Times New Roman"/>
          <w:color w:val="000000"/>
          <w:sz w:val="18"/>
          <w:szCs w:val="18"/>
          <w:lang w:eastAsia="ru-RU"/>
        </w:rPr>
        <w:br/>
        <w:t>Опция </w:t>
      </w:r>
      <w:proofErr w:type="spellStart"/>
      <w:r w:rsidRPr="006B40B7">
        <w:rPr>
          <w:rFonts w:ascii="Consolas" w:eastAsia="Times New Roman" w:hAnsi="Consolas" w:cs="Consolas"/>
          <w:color w:val="000000"/>
          <w:sz w:val="18"/>
          <w:szCs w:val="18"/>
          <w:lang w:eastAsia="ru-RU"/>
        </w:rPr>
        <w:t>break</w:t>
      </w:r>
      <w:proofErr w:type="spellEnd"/>
      <w:r w:rsidRPr="006B40B7">
        <w:rPr>
          <w:rFonts w:ascii="Consolas" w:eastAsia="Times New Roman" w:hAnsi="Consolas" w:cs="Consolas"/>
          <w:color w:val="000000"/>
          <w:sz w:val="18"/>
          <w:szCs w:val="18"/>
          <w:lang w:eastAsia="ru-RU"/>
        </w:rPr>
        <w:t>;</w:t>
      </w:r>
      <w:r w:rsidRPr="006B40B7">
        <w:rPr>
          <w:rFonts w:ascii="Verdana" w:eastAsia="Times New Roman" w:hAnsi="Verdana" w:cs="Times New Roman"/>
          <w:color w:val="000000"/>
          <w:sz w:val="18"/>
          <w:szCs w:val="18"/>
          <w:lang w:eastAsia="ru-RU"/>
        </w:rPr>
        <w:t> осуществляет выход из оператора </w:t>
      </w:r>
      <w:proofErr w:type="spellStart"/>
      <w:r w:rsidRPr="006B40B7">
        <w:rPr>
          <w:rFonts w:ascii="Consolas" w:eastAsia="Times New Roman" w:hAnsi="Consolas" w:cs="Consolas"/>
          <w:color w:val="000000"/>
          <w:sz w:val="18"/>
          <w:szCs w:val="18"/>
          <w:lang w:eastAsia="ru-RU"/>
        </w:rPr>
        <w:t>switch</w:t>
      </w:r>
      <w:proofErr w:type="spellEnd"/>
      <w:r w:rsidRPr="006B40B7">
        <w:rPr>
          <w:rFonts w:ascii="Verdana" w:eastAsia="Times New Roman" w:hAnsi="Verdana" w:cs="Times New Roman"/>
          <w:color w:val="000000"/>
          <w:sz w:val="18"/>
          <w:szCs w:val="18"/>
          <w:lang w:eastAsia="ru-RU"/>
        </w:rPr>
        <w:t> и переход к следующему за ним оператору. При отсутствии опции </w:t>
      </w:r>
      <w:proofErr w:type="spellStart"/>
      <w:r w:rsidRPr="006B40B7">
        <w:rPr>
          <w:rFonts w:ascii="Consolas" w:eastAsia="Times New Roman" w:hAnsi="Consolas" w:cs="Consolas"/>
          <w:color w:val="000000"/>
          <w:sz w:val="18"/>
          <w:szCs w:val="18"/>
          <w:lang w:eastAsia="ru-RU"/>
        </w:rPr>
        <w:t>break</w:t>
      </w:r>
      <w:proofErr w:type="spellEnd"/>
      <w:r w:rsidRPr="006B40B7">
        <w:rPr>
          <w:rFonts w:ascii="Verdana" w:eastAsia="Times New Roman" w:hAnsi="Verdana" w:cs="Times New Roman"/>
          <w:color w:val="000000"/>
          <w:sz w:val="18"/>
          <w:szCs w:val="18"/>
          <w:lang w:eastAsia="ru-RU"/>
        </w:rPr>
        <w:t> будут выполняться все операторы, начиная с помеченного данной меткой и кончая оператором в опции </w:t>
      </w:r>
      <w:proofErr w:type="spellStart"/>
      <w:r w:rsidRPr="006B40B7">
        <w:rPr>
          <w:rFonts w:ascii="Consolas" w:eastAsia="Times New Roman" w:hAnsi="Consolas" w:cs="Consolas"/>
          <w:color w:val="000000"/>
          <w:sz w:val="18"/>
          <w:szCs w:val="18"/>
          <w:lang w:eastAsia="ru-RU"/>
        </w:rPr>
        <w:t>default</w:t>
      </w:r>
      <w:proofErr w:type="spellEnd"/>
      <w:r w:rsidRPr="006B40B7">
        <w:rPr>
          <w:rFonts w:ascii="Verdana" w:eastAsia="Times New Roman" w:hAnsi="Verdana" w:cs="Times New Roman"/>
          <w:color w:val="000000"/>
          <w:sz w:val="18"/>
          <w:szCs w:val="18"/>
          <w:lang w:eastAsia="ru-RU"/>
        </w:rPr>
        <w:t>.</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Константы в опциях </w:t>
      </w:r>
      <w:proofErr w:type="spellStart"/>
      <w:r w:rsidRPr="006B40B7">
        <w:rPr>
          <w:rFonts w:ascii="Consolas" w:eastAsia="Times New Roman" w:hAnsi="Consolas" w:cs="Consolas"/>
          <w:color w:val="000000"/>
          <w:sz w:val="18"/>
          <w:szCs w:val="18"/>
          <w:lang w:eastAsia="ru-RU"/>
        </w:rPr>
        <w:t>case</w:t>
      </w:r>
      <w:proofErr w:type="spellEnd"/>
      <w:r w:rsidRPr="006B40B7">
        <w:rPr>
          <w:rFonts w:ascii="Verdana" w:eastAsia="Times New Roman" w:hAnsi="Verdana" w:cs="Times New Roman"/>
          <w:color w:val="000000"/>
          <w:sz w:val="18"/>
          <w:szCs w:val="18"/>
          <w:lang w:eastAsia="ru-RU"/>
        </w:rPr>
        <w:t> должны быть целого типа (могут быть символами).</w:t>
      </w:r>
    </w:p>
    <w:p w14:paraId="4C4B7C64" w14:textId="77777777" w:rsidR="006B40B7" w:rsidRPr="006B40B7" w:rsidRDefault="006B40B7" w:rsidP="006B40B7">
      <w:pPr>
        <w:shd w:val="clear" w:color="auto" w:fill="FFFFFF"/>
        <w:spacing w:before="450" w:after="450" w:line="240" w:lineRule="auto"/>
        <w:outlineLvl w:val="1"/>
        <w:rPr>
          <w:rFonts w:ascii="Arial" w:eastAsia="Times New Roman" w:hAnsi="Arial" w:cs="Arial"/>
          <w:sz w:val="18"/>
          <w:szCs w:val="18"/>
          <w:lang w:eastAsia="ru-RU"/>
        </w:rPr>
      </w:pPr>
      <w:r w:rsidRPr="006B40B7">
        <w:rPr>
          <w:rFonts w:ascii="Arial" w:eastAsia="Times New Roman" w:hAnsi="Arial" w:cs="Arial"/>
          <w:sz w:val="18"/>
          <w:szCs w:val="18"/>
          <w:lang w:eastAsia="ru-RU"/>
        </w:rPr>
        <w:t xml:space="preserve">Оператор </w:t>
      </w:r>
      <w:proofErr w:type="spellStart"/>
      <w:r w:rsidRPr="006B40B7">
        <w:rPr>
          <w:rFonts w:ascii="Arial" w:eastAsia="Times New Roman" w:hAnsi="Arial" w:cs="Arial"/>
          <w:sz w:val="18"/>
          <w:szCs w:val="18"/>
          <w:lang w:eastAsia="ru-RU"/>
        </w:rPr>
        <w:t>goto</w:t>
      </w:r>
      <w:proofErr w:type="spellEnd"/>
    </w:p>
    <w:p w14:paraId="06EFD62F" w14:textId="77777777" w:rsidR="006B40B7" w:rsidRPr="006B40B7" w:rsidRDefault="006B40B7" w:rsidP="006B40B7">
      <w:pPr>
        <w:shd w:val="clear" w:color="auto" w:fill="FFFFFF"/>
        <w:spacing w:before="450" w:after="450" w:line="240" w:lineRule="auto"/>
        <w:outlineLvl w:val="1"/>
        <w:rPr>
          <w:rFonts w:ascii="Arial" w:eastAsia="Times New Roman" w:hAnsi="Arial" w:cs="Arial"/>
          <w:sz w:val="18"/>
          <w:szCs w:val="18"/>
          <w:lang w:eastAsia="ru-RU"/>
        </w:rPr>
      </w:pPr>
      <w:r w:rsidRPr="006B40B7">
        <w:rPr>
          <w:rFonts w:ascii="Arial" w:eastAsia="Times New Roman" w:hAnsi="Arial" w:cs="Arial"/>
          <w:bCs/>
          <w:sz w:val="18"/>
          <w:szCs w:val="18"/>
          <w:lang w:eastAsia="ru-RU"/>
        </w:rPr>
        <w:t>Имеющийся в C# </w:t>
      </w:r>
      <w:r w:rsidRPr="006B40B7">
        <w:rPr>
          <w:rFonts w:ascii="Arial" w:eastAsia="Times New Roman" w:hAnsi="Arial" w:cs="Arial"/>
          <w:sz w:val="18"/>
          <w:szCs w:val="18"/>
          <w:lang w:eastAsia="ru-RU"/>
        </w:rPr>
        <w:t xml:space="preserve">оператор </w:t>
      </w:r>
      <w:proofErr w:type="spellStart"/>
      <w:r w:rsidRPr="006B40B7">
        <w:rPr>
          <w:rFonts w:ascii="Arial" w:eastAsia="Times New Roman" w:hAnsi="Arial" w:cs="Arial"/>
          <w:sz w:val="18"/>
          <w:szCs w:val="18"/>
          <w:lang w:eastAsia="ru-RU"/>
        </w:rPr>
        <w:t>goto</w:t>
      </w:r>
      <w:proofErr w:type="spellEnd"/>
      <w:r w:rsidRPr="006B40B7">
        <w:rPr>
          <w:rFonts w:ascii="Arial" w:eastAsia="Times New Roman" w:hAnsi="Arial" w:cs="Arial"/>
          <w:bCs/>
          <w:sz w:val="18"/>
          <w:szCs w:val="18"/>
          <w:lang w:eastAsia="ru-RU"/>
        </w:rPr>
        <w:t xml:space="preserve"> представляет собой оператор безусловного перехода. Когда в программе встречается оператор </w:t>
      </w:r>
      <w:proofErr w:type="spellStart"/>
      <w:r w:rsidRPr="006B40B7">
        <w:rPr>
          <w:rFonts w:ascii="Arial" w:eastAsia="Times New Roman" w:hAnsi="Arial" w:cs="Arial"/>
          <w:bCs/>
          <w:sz w:val="18"/>
          <w:szCs w:val="18"/>
          <w:lang w:eastAsia="ru-RU"/>
        </w:rPr>
        <w:t>goto</w:t>
      </w:r>
      <w:proofErr w:type="spellEnd"/>
      <w:r w:rsidRPr="006B40B7">
        <w:rPr>
          <w:rFonts w:ascii="Arial" w:eastAsia="Times New Roman" w:hAnsi="Arial" w:cs="Arial"/>
          <w:bCs/>
          <w:sz w:val="18"/>
          <w:szCs w:val="18"/>
          <w:lang w:eastAsia="ru-RU"/>
        </w:rPr>
        <w:t xml:space="preserve">, ее выполнение переходит непосредственно к тому месту, на которое указывает этот оператор. Он уже давно "вышел из употребления" в программировании, поскольку способствует созданию "макаронного" кода. Хотя в некоторых случаях он оказывается удобным и дает определенные преимущества, если используется благоразумно. Главный недостаток оператора </w:t>
      </w:r>
      <w:proofErr w:type="spellStart"/>
      <w:r w:rsidRPr="006B40B7">
        <w:rPr>
          <w:rFonts w:ascii="Arial" w:eastAsia="Times New Roman" w:hAnsi="Arial" w:cs="Arial"/>
          <w:bCs/>
          <w:sz w:val="18"/>
          <w:szCs w:val="18"/>
          <w:lang w:eastAsia="ru-RU"/>
        </w:rPr>
        <w:t>goto</w:t>
      </w:r>
      <w:proofErr w:type="spellEnd"/>
      <w:r w:rsidRPr="006B40B7">
        <w:rPr>
          <w:rFonts w:ascii="Arial" w:eastAsia="Times New Roman" w:hAnsi="Arial" w:cs="Arial"/>
          <w:bCs/>
          <w:sz w:val="18"/>
          <w:szCs w:val="18"/>
          <w:lang w:eastAsia="ru-RU"/>
        </w:rPr>
        <w:t xml:space="preserve"> с точки зрения программирования заключается в том, что он вносит в программу беспорядок и делает ее практически неудобочитаемой. Но иногда применение оператора </w:t>
      </w:r>
      <w:proofErr w:type="spellStart"/>
      <w:r w:rsidRPr="006B40B7">
        <w:rPr>
          <w:rFonts w:ascii="Arial" w:eastAsia="Times New Roman" w:hAnsi="Arial" w:cs="Arial"/>
          <w:bCs/>
          <w:sz w:val="18"/>
          <w:szCs w:val="18"/>
          <w:lang w:eastAsia="ru-RU"/>
        </w:rPr>
        <w:t>goto</w:t>
      </w:r>
      <w:proofErr w:type="spellEnd"/>
      <w:r w:rsidRPr="006B40B7">
        <w:rPr>
          <w:rFonts w:ascii="Arial" w:eastAsia="Times New Roman" w:hAnsi="Arial" w:cs="Arial"/>
          <w:bCs/>
          <w:sz w:val="18"/>
          <w:szCs w:val="18"/>
          <w:lang w:eastAsia="ru-RU"/>
        </w:rPr>
        <w:t xml:space="preserve"> может, скорее, прояснить, чем запутать ход выполнения программы.</w:t>
      </w:r>
    </w:p>
    <w:p w14:paraId="39F871FC" w14:textId="77777777" w:rsidR="006B40B7" w:rsidRPr="006B40B7" w:rsidRDefault="006B40B7" w:rsidP="006B40B7">
      <w:pPr>
        <w:shd w:val="clear" w:color="auto" w:fill="FFFFFF"/>
        <w:spacing w:before="225" w:after="225" w:line="240" w:lineRule="auto"/>
        <w:ind w:firstLine="300"/>
        <w:rPr>
          <w:rFonts w:ascii="Arial" w:eastAsia="Times New Roman" w:hAnsi="Arial" w:cs="Arial"/>
          <w:color w:val="E4E4E4"/>
          <w:sz w:val="18"/>
          <w:szCs w:val="18"/>
          <w:lang w:eastAsia="ru-RU"/>
        </w:rPr>
      </w:pPr>
      <w:r w:rsidRPr="006B40B7">
        <w:rPr>
          <w:rFonts w:ascii="Arial" w:eastAsia="Times New Roman" w:hAnsi="Arial" w:cs="Arial"/>
          <w:sz w:val="18"/>
          <w:szCs w:val="18"/>
          <w:lang w:eastAsia="ru-RU"/>
        </w:rPr>
        <w:t xml:space="preserve">Для выполнения оператора </w:t>
      </w:r>
      <w:proofErr w:type="spellStart"/>
      <w:r w:rsidRPr="006B40B7">
        <w:rPr>
          <w:rFonts w:ascii="Arial" w:eastAsia="Times New Roman" w:hAnsi="Arial" w:cs="Arial"/>
          <w:sz w:val="18"/>
          <w:szCs w:val="18"/>
          <w:lang w:eastAsia="ru-RU"/>
        </w:rPr>
        <w:t>goto</w:t>
      </w:r>
      <w:proofErr w:type="spellEnd"/>
      <w:r w:rsidRPr="006B40B7">
        <w:rPr>
          <w:rFonts w:ascii="Arial" w:eastAsia="Times New Roman" w:hAnsi="Arial" w:cs="Arial"/>
          <w:sz w:val="18"/>
          <w:szCs w:val="18"/>
          <w:lang w:eastAsia="ru-RU"/>
        </w:rPr>
        <w:t xml:space="preserve"> требуется </w:t>
      </w:r>
      <w:r w:rsidRPr="006B40B7">
        <w:rPr>
          <w:rFonts w:ascii="Arial" w:eastAsia="Times New Roman" w:hAnsi="Arial" w:cs="Arial"/>
          <w:i/>
          <w:iCs/>
          <w:sz w:val="18"/>
          <w:szCs w:val="18"/>
          <w:lang w:eastAsia="ru-RU"/>
        </w:rPr>
        <w:t>метка</w:t>
      </w:r>
      <w:r w:rsidRPr="006B40B7">
        <w:rPr>
          <w:rFonts w:ascii="Arial" w:eastAsia="Times New Roman" w:hAnsi="Arial" w:cs="Arial"/>
          <w:sz w:val="18"/>
          <w:szCs w:val="18"/>
          <w:lang w:eastAsia="ru-RU"/>
        </w:rPr>
        <w:t xml:space="preserve"> — действительный в C# идентификатор с двоеточием. Метка должна находиться в том же методе, где и оператор </w:t>
      </w:r>
      <w:proofErr w:type="spellStart"/>
      <w:r w:rsidRPr="006B40B7">
        <w:rPr>
          <w:rFonts w:ascii="Arial" w:eastAsia="Times New Roman" w:hAnsi="Arial" w:cs="Arial"/>
          <w:sz w:val="18"/>
          <w:szCs w:val="18"/>
          <w:lang w:eastAsia="ru-RU"/>
        </w:rPr>
        <w:t>goto</w:t>
      </w:r>
      <w:proofErr w:type="spellEnd"/>
      <w:r w:rsidRPr="006B40B7">
        <w:rPr>
          <w:rFonts w:ascii="Arial" w:eastAsia="Times New Roman" w:hAnsi="Arial" w:cs="Arial"/>
          <w:sz w:val="18"/>
          <w:szCs w:val="18"/>
          <w:lang w:eastAsia="ru-RU"/>
        </w:rPr>
        <w:t>, а также в пределах той же самой области действия.</w:t>
      </w:r>
    </w:p>
    <w:p w14:paraId="0B39B122" w14:textId="77777777" w:rsidR="006B40B7" w:rsidRPr="006B40B7" w:rsidRDefault="006B40B7" w:rsidP="006B40B7">
      <w:pPr>
        <w:spacing w:before="100" w:beforeAutospacing="1" w:after="100" w:afterAutospacing="1" w:line="240" w:lineRule="auto"/>
        <w:rPr>
          <w:rFonts w:ascii="Arial" w:eastAsia="Calibri" w:hAnsi="Arial" w:cs="Arial"/>
          <w:color w:val="000000"/>
          <w:sz w:val="18"/>
          <w:szCs w:val="18"/>
          <w:shd w:val="clear" w:color="auto" w:fill="FFFFFF"/>
        </w:rPr>
      </w:pPr>
      <w:r w:rsidRPr="006B40B7">
        <w:rPr>
          <w:rFonts w:ascii="Arial" w:eastAsia="Calibri" w:hAnsi="Arial" w:cs="Arial"/>
          <w:color w:val="000000"/>
          <w:sz w:val="18"/>
          <w:szCs w:val="18"/>
          <w:shd w:val="clear" w:color="auto" w:fill="FFFFFF"/>
        </w:rPr>
        <w:lastRenderedPageBreak/>
        <w:t xml:space="preserve">Оператор </w:t>
      </w:r>
      <w:proofErr w:type="spellStart"/>
      <w:r w:rsidRPr="006B40B7">
        <w:rPr>
          <w:rFonts w:ascii="Arial" w:eastAsia="Calibri" w:hAnsi="Arial" w:cs="Arial"/>
          <w:color w:val="000000"/>
          <w:sz w:val="18"/>
          <w:szCs w:val="18"/>
          <w:shd w:val="clear" w:color="auto" w:fill="FFFFFF"/>
        </w:rPr>
        <w:t>break</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xml:space="preserve">С помощью оператора </w:t>
      </w:r>
      <w:proofErr w:type="spellStart"/>
      <w:r w:rsidRPr="006B40B7">
        <w:rPr>
          <w:rFonts w:ascii="Arial" w:eastAsia="Calibri" w:hAnsi="Arial" w:cs="Arial"/>
          <w:color w:val="000000"/>
          <w:sz w:val="18"/>
          <w:szCs w:val="18"/>
          <w:shd w:val="clear" w:color="auto" w:fill="FFFFFF"/>
        </w:rPr>
        <w:t>break</w:t>
      </w:r>
      <w:proofErr w:type="spellEnd"/>
      <w:r w:rsidRPr="006B40B7">
        <w:rPr>
          <w:rFonts w:ascii="Arial" w:eastAsia="Calibri" w:hAnsi="Arial" w:cs="Arial"/>
          <w:color w:val="000000"/>
          <w:sz w:val="18"/>
          <w:szCs w:val="18"/>
          <w:shd w:val="clear" w:color="auto" w:fill="FFFFFF"/>
        </w:rPr>
        <w:t xml:space="preserve"> можно специально организовать немедленный выход из цикла в обход любого кода, оставшегося в </w:t>
      </w:r>
      <w:proofErr w:type="gramStart"/>
      <w:r w:rsidRPr="006B40B7">
        <w:rPr>
          <w:rFonts w:ascii="Arial" w:eastAsia="Calibri" w:hAnsi="Arial" w:cs="Arial"/>
          <w:color w:val="000000"/>
          <w:sz w:val="18"/>
          <w:szCs w:val="18"/>
          <w:shd w:val="clear" w:color="auto" w:fill="FFFFFF"/>
        </w:rPr>
        <w:t>теле цикла</w:t>
      </w:r>
      <w:proofErr w:type="gramEnd"/>
      <w:r w:rsidRPr="006B40B7">
        <w:rPr>
          <w:rFonts w:ascii="Arial" w:eastAsia="Calibri" w:hAnsi="Arial" w:cs="Arial"/>
          <w:color w:val="000000"/>
          <w:sz w:val="18"/>
          <w:szCs w:val="18"/>
          <w:shd w:val="clear" w:color="auto" w:fill="FFFFFF"/>
        </w:rPr>
        <w:t xml:space="preserve">, а также минуя проверку условия цикла. Когда в </w:t>
      </w:r>
      <w:proofErr w:type="gramStart"/>
      <w:r w:rsidRPr="006B40B7">
        <w:rPr>
          <w:rFonts w:ascii="Arial" w:eastAsia="Calibri" w:hAnsi="Arial" w:cs="Arial"/>
          <w:color w:val="000000"/>
          <w:sz w:val="18"/>
          <w:szCs w:val="18"/>
          <w:shd w:val="clear" w:color="auto" w:fill="FFFFFF"/>
        </w:rPr>
        <w:t>теле цикла</w:t>
      </w:r>
      <w:proofErr w:type="gramEnd"/>
      <w:r w:rsidRPr="006B40B7">
        <w:rPr>
          <w:rFonts w:ascii="Arial" w:eastAsia="Calibri" w:hAnsi="Arial" w:cs="Arial"/>
          <w:color w:val="000000"/>
          <w:sz w:val="18"/>
          <w:szCs w:val="18"/>
          <w:shd w:val="clear" w:color="auto" w:fill="FFFFFF"/>
        </w:rPr>
        <w:t xml:space="preserve"> встречается оператор </w:t>
      </w:r>
      <w:proofErr w:type="spellStart"/>
      <w:r w:rsidRPr="006B40B7">
        <w:rPr>
          <w:rFonts w:ascii="Arial" w:eastAsia="Calibri" w:hAnsi="Arial" w:cs="Arial"/>
          <w:color w:val="000000"/>
          <w:sz w:val="18"/>
          <w:szCs w:val="18"/>
          <w:shd w:val="clear" w:color="auto" w:fill="FFFFFF"/>
        </w:rPr>
        <w:t>break</w:t>
      </w:r>
      <w:proofErr w:type="spellEnd"/>
      <w:r w:rsidRPr="006B40B7">
        <w:rPr>
          <w:rFonts w:ascii="Arial" w:eastAsia="Calibri" w:hAnsi="Arial" w:cs="Arial"/>
          <w:color w:val="000000"/>
          <w:sz w:val="18"/>
          <w:szCs w:val="18"/>
          <w:shd w:val="clear" w:color="auto" w:fill="FFFFFF"/>
        </w:rPr>
        <w:t xml:space="preserve">, цикл завершается, а выполнение программы возобновляется с оператора, следующего после этого цикла. Оператор </w:t>
      </w:r>
      <w:proofErr w:type="spellStart"/>
      <w:r w:rsidRPr="006B40B7">
        <w:rPr>
          <w:rFonts w:ascii="Arial" w:eastAsia="Calibri" w:hAnsi="Arial" w:cs="Arial"/>
          <w:color w:val="000000"/>
          <w:sz w:val="18"/>
          <w:szCs w:val="18"/>
          <w:shd w:val="clear" w:color="auto" w:fill="FFFFFF"/>
        </w:rPr>
        <w:t>break</w:t>
      </w:r>
      <w:proofErr w:type="spellEnd"/>
      <w:r w:rsidRPr="006B40B7">
        <w:rPr>
          <w:rFonts w:ascii="Arial" w:eastAsia="Calibri" w:hAnsi="Arial" w:cs="Arial"/>
          <w:color w:val="000000"/>
          <w:sz w:val="18"/>
          <w:szCs w:val="18"/>
          <w:shd w:val="clear" w:color="auto" w:fill="FFFFFF"/>
        </w:rPr>
        <w:t xml:space="preserve"> можно применять в любом цикле, предусмотренном в C#. </w:t>
      </w:r>
    </w:p>
    <w:p w14:paraId="3F4D1DFF" w14:textId="77777777" w:rsidR="006B40B7" w:rsidRPr="006B40B7" w:rsidRDefault="006B40B7" w:rsidP="006B40B7">
      <w:pPr>
        <w:spacing w:before="100" w:beforeAutospacing="1" w:after="100" w:afterAutospacing="1" w:line="240" w:lineRule="auto"/>
        <w:rPr>
          <w:rFonts w:ascii="Arial" w:eastAsia="Calibri" w:hAnsi="Arial" w:cs="Arial"/>
          <w:color w:val="000000"/>
          <w:sz w:val="18"/>
          <w:szCs w:val="18"/>
          <w:shd w:val="clear" w:color="auto" w:fill="FFFFFF"/>
        </w:rPr>
      </w:pPr>
      <w:r w:rsidRPr="006B40B7">
        <w:rPr>
          <w:rFonts w:ascii="Arial" w:eastAsia="Calibri" w:hAnsi="Arial" w:cs="Arial"/>
          <w:color w:val="000000"/>
          <w:sz w:val="18"/>
          <w:szCs w:val="18"/>
          <w:shd w:val="clear" w:color="auto" w:fill="FFFFFF"/>
        </w:rPr>
        <w:t xml:space="preserve">Оператор </w:t>
      </w:r>
      <w:proofErr w:type="spellStart"/>
      <w:r w:rsidRPr="006B40B7">
        <w:rPr>
          <w:rFonts w:ascii="Arial" w:eastAsia="Calibri" w:hAnsi="Arial" w:cs="Arial"/>
          <w:color w:val="000000"/>
          <w:sz w:val="18"/>
          <w:szCs w:val="18"/>
          <w:shd w:val="clear" w:color="auto" w:fill="FFFFFF"/>
        </w:rPr>
        <w:t>continue</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xml:space="preserve">С помощью оператора </w:t>
      </w:r>
      <w:proofErr w:type="spellStart"/>
      <w:r w:rsidRPr="006B40B7">
        <w:rPr>
          <w:rFonts w:ascii="Arial" w:eastAsia="Calibri" w:hAnsi="Arial" w:cs="Arial"/>
          <w:color w:val="000000"/>
          <w:sz w:val="18"/>
          <w:szCs w:val="18"/>
          <w:shd w:val="clear" w:color="auto" w:fill="FFFFFF"/>
        </w:rPr>
        <w:t>continue</w:t>
      </w:r>
      <w:proofErr w:type="spellEnd"/>
      <w:r w:rsidRPr="006B40B7">
        <w:rPr>
          <w:rFonts w:ascii="Arial" w:eastAsia="Calibri" w:hAnsi="Arial" w:cs="Arial"/>
          <w:color w:val="000000"/>
          <w:sz w:val="18"/>
          <w:szCs w:val="18"/>
          <w:shd w:val="clear" w:color="auto" w:fill="FFFFFF"/>
        </w:rPr>
        <w:t xml:space="preserve"> можно организовать преждевременное завершение шага итерации цикла в обход обычной структуры управления циклом. Оператор </w:t>
      </w:r>
      <w:proofErr w:type="spellStart"/>
      <w:r w:rsidRPr="006B40B7">
        <w:rPr>
          <w:rFonts w:ascii="Arial" w:eastAsia="Calibri" w:hAnsi="Arial" w:cs="Arial"/>
          <w:color w:val="000000"/>
          <w:sz w:val="18"/>
          <w:szCs w:val="18"/>
          <w:shd w:val="clear" w:color="auto" w:fill="FFFFFF"/>
        </w:rPr>
        <w:t>continue</w:t>
      </w:r>
      <w:proofErr w:type="spellEnd"/>
      <w:r w:rsidRPr="006B40B7">
        <w:rPr>
          <w:rFonts w:ascii="Arial" w:eastAsia="Calibri" w:hAnsi="Arial" w:cs="Arial"/>
          <w:color w:val="000000"/>
          <w:sz w:val="18"/>
          <w:szCs w:val="18"/>
          <w:shd w:val="clear" w:color="auto" w:fill="FFFFFF"/>
        </w:rPr>
        <w:t xml:space="preserve"> осуществляет принудительный переход к следующему шагу цикла, пропуская любой код, оставшийся невыполненным. Таким образом, оператор </w:t>
      </w:r>
      <w:proofErr w:type="spellStart"/>
      <w:r w:rsidRPr="006B40B7">
        <w:rPr>
          <w:rFonts w:ascii="Arial" w:eastAsia="Calibri" w:hAnsi="Arial" w:cs="Arial"/>
          <w:color w:val="000000"/>
          <w:sz w:val="18"/>
          <w:szCs w:val="18"/>
          <w:shd w:val="clear" w:color="auto" w:fill="FFFFFF"/>
        </w:rPr>
        <w:t>continue</w:t>
      </w:r>
      <w:proofErr w:type="spellEnd"/>
      <w:r w:rsidRPr="006B40B7">
        <w:rPr>
          <w:rFonts w:ascii="Arial" w:eastAsia="Calibri" w:hAnsi="Arial" w:cs="Arial"/>
          <w:color w:val="000000"/>
          <w:sz w:val="18"/>
          <w:szCs w:val="18"/>
          <w:shd w:val="clear" w:color="auto" w:fill="FFFFFF"/>
        </w:rPr>
        <w:t xml:space="preserve"> служит своего рода дополнением оператора </w:t>
      </w:r>
      <w:proofErr w:type="spellStart"/>
      <w:r w:rsidRPr="006B40B7">
        <w:rPr>
          <w:rFonts w:ascii="Arial" w:eastAsia="Calibri" w:hAnsi="Arial" w:cs="Arial"/>
          <w:color w:val="000000"/>
          <w:sz w:val="18"/>
          <w:szCs w:val="18"/>
          <w:shd w:val="clear" w:color="auto" w:fill="FFFFFF"/>
        </w:rPr>
        <w:t>break</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xml:space="preserve">В циклах </w:t>
      </w:r>
      <w:proofErr w:type="spellStart"/>
      <w:r w:rsidRPr="006B40B7">
        <w:rPr>
          <w:rFonts w:ascii="Arial" w:eastAsia="Calibri" w:hAnsi="Arial" w:cs="Arial"/>
          <w:color w:val="000000"/>
          <w:sz w:val="18"/>
          <w:szCs w:val="18"/>
          <w:shd w:val="clear" w:color="auto" w:fill="FFFFFF"/>
        </w:rPr>
        <w:t>while</w:t>
      </w:r>
      <w:proofErr w:type="spellEnd"/>
      <w:r w:rsidRPr="006B40B7">
        <w:rPr>
          <w:rFonts w:ascii="Arial" w:eastAsia="Calibri" w:hAnsi="Arial" w:cs="Arial"/>
          <w:color w:val="000000"/>
          <w:sz w:val="18"/>
          <w:szCs w:val="18"/>
          <w:shd w:val="clear" w:color="auto" w:fill="FFFFFF"/>
        </w:rPr>
        <w:t xml:space="preserve"> и </w:t>
      </w:r>
      <w:proofErr w:type="spellStart"/>
      <w:r w:rsidRPr="006B40B7">
        <w:rPr>
          <w:rFonts w:ascii="Arial" w:eastAsia="Calibri" w:hAnsi="Arial" w:cs="Arial"/>
          <w:color w:val="000000"/>
          <w:sz w:val="18"/>
          <w:szCs w:val="18"/>
          <w:shd w:val="clear" w:color="auto" w:fill="FFFFFF"/>
        </w:rPr>
        <w:t>do-while</w:t>
      </w:r>
      <w:proofErr w:type="spellEnd"/>
      <w:r w:rsidRPr="006B40B7">
        <w:rPr>
          <w:rFonts w:ascii="Arial" w:eastAsia="Calibri" w:hAnsi="Arial" w:cs="Arial"/>
          <w:color w:val="000000"/>
          <w:sz w:val="18"/>
          <w:szCs w:val="18"/>
          <w:shd w:val="clear" w:color="auto" w:fill="FFFFFF"/>
        </w:rPr>
        <w:t xml:space="preserve"> оператор </w:t>
      </w:r>
      <w:proofErr w:type="spellStart"/>
      <w:r w:rsidRPr="006B40B7">
        <w:rPr>
          <w:rFonts w:ascii="Arial" w:eastAsia="Calibri" w:hAnsi="Arial" w:cs="Arial"/>
          <w:color w:val="000000"/>
          <w:sz w:val="18"/>
          <w:szCs w:val="18"/>
          <w:shd w:val="clear" w:color="auto" w:fill="FFFFFF"/>
        </w:rPr>
        <w:t>continue</w:t>
      </w:r>
      <w:proofErr w:type="spellEnd"/>
      <w:r w:rsidRPr="006B40B7">
        <w:rPr>
          <w:rFonts w:ascii="Arial" w:eastAsia="Calibri" w:hAnsi="Arial" w:cs="Arial"/>
          <w:color w:val="000000"/>
          <w:sz w:val="18"/>
          <w:szCs w:val="18"/>
          <w:shd w:val="clear" w:color="auto" w:fill="FFFFFF"/>
        </w:rPr>
        <w:t xml:space="preserve"> вызывает передачу управления непосредственно условному выражению, после чего продолжается процесс выполнения цикла. А в цикле </w:t>
      </w:r>
      <w:proofErr w:type="spellStart"/>
      <w:r w:rsidRPr="006B40B7">
        <w:rPr>
          <w:rFonts w:ascii="Arial" w:eastAsia="Calibri" w:hAnsi="Arial" w:cs="Arial"/>
          <w:color w:val="000000"/>
          <w:sz w:val="18"/>
          <w:szCs w:val="18"/>
          <w:shd w:val="clear" w:color="auto" w:fill="FFFFFF"/>
        </w:rPr>
        <w:t>for</w:t>
      </w:r>
      <w:proofErr w:type="spellEnd"/>
      <w:r w:rsidRPr="006B40B7">
        <w:rPr>
          <w:rFonts w:ascii="Arial" w:eastAsia="Calibri" w:hAnsi="Arial" w:cs="Arial"/>
          <w:color w:val="000000"/>
          <w:sz w:val="18"/>
          <w:szCs w:val="18"/>
          <w:shd w:val="clear" w:color="auto" w:fill="FFFFFF"/>
        </w:rPr>
        <w:t xml:space="preserve"> сначала вычисляется итерационное выражение, затем условное выражение, после чего цикл продолжается:</w:t>
      </w:r>
    </w:p>
    <w:p w14:paraId="0C84A5C4" w14:textId="77777777" w:rsidR="006B40B7" w:rsidRPr="006B40B7" w:rsidRDefault="006B40B7" w:rsidP="006B40B7">
      <w:pPr>
        <w:spacing w:after="200" w:line="240" w:lineRule="auto"/>
        <w:contextualSpacing/>
        <w:rPr>
          <w:rFonts w:ascii="Courier New" w:eastAsia="Calibri" w:hAnsi="Courier New" w:cs="Courier New"/>
          <w:sz w:val="24"/>
          <w:szCs w:val="24"/>
        </w:rPr>
      </w:pPr>
      <w:r w:rsidRPr="006B40B7">
        <w:rPr>
          <w:rFonts w:ascii="Arial" w:eastAsia="Calibri" w:hAnsi="Arial" w:cs="Arial"/>
          <w:color w:val="000000"/>
          <w:sz w:val="18"/>
          <w:szCs w:val="18"/>
          <w:shd w:val="clear" w:color="auto" w:fill="FFFFFF"/>
        </w:rPr>
        <w:t xml:space="preserve">Оператор </w:t>
      </w:r>
      <w:proofErr w:type="spellStart"/>
      <w:r w:rsidRPr="006B40B7">
        <w:rPr>
          <w:rFonts w:ascii="Arial" w:eastAsia="Calibri" w:hAnsi="Arial" w:cs="Arial"/>
          <w:color w:val="000000"/>
          <w:sz w:val="18"/>
          <w:szCs w:val="18"/>
          <w:shd w:val="clear" w:color="auto" w:fill="FFFFFF"/>
        </w:rPr>
        <w:t>return</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xml:space="preserve">Оператор </w:t>
      </w:r>
      <w:proofErr w:type="spellStart"/>
      <w:r w:rsidRPr="006B40B7">
        <w:rPr>
          <w:rFonts w:ascii="Arial" w:eastAsia="Calibri" w:hAnsi="Arial" w:cs="Arial"/>
          <w:color w:val="000000"/>
          <w:sz w:val="18"/>
          <w:szCs w:val="18"/>
          <w:shd w:val="clear" w:color="auto" w:fill="FFFFFF"/>
        </w:rPr>
        <w:t>return</w:t>
      </w:r>
      <w:proofErr w:type="spellEnd"/>
      <w:r w:rsidRPr="006B40B7">
        <w:rPr>
          <w:rFonts w:ascii="Arial" w:eastAsia="Calibri" w:hAnsi="Arial" w:cs="Arial"/>
          <w:color w:val="000000"/>
          <w:sz w:val="18"/>
          <w:szCs w:val="18"/>
          <w:shd w:val="clear" w:color="auto" w:fill="FFFFFF"/>
        </w:rPr>
        <w:t xml:space="preserve"> организует возврат из метода. Его можно также использовать для возврата значения. Имеются две формы оператора </w:t>
      </w:r>
      <w:proofErr w:type="spellStart"/>
      <w:r w:rsidRPr="006B40B7">
        <w:rPr>
          <w:rFonts w:ascii="Arial" w:eastAsia="Calibri" w:hAnsi="Arial" w:cs="Arial"/>
          <w:color w:val="000000"/>
          <w:sz w:val="18"/>
          <w:szCs w:val="18"/>
          <w:shd w:val="clear" w:color="auto" w:fill="FFFFFF"/>
        </w:rPr>
        <w:t>return</w:t>
      </w:r>
      <w:proofErr w:type="spellEnd"/>
      <w:r w:rsidRPr="006B40B7">
        <w:rPr>
          <w:rFonts w:ascii="Arial" w:eastAsia="Calibri" w:hAnsi="Arial" w:cs="Arial"/>
          <w:color w:val="000000"/>
          <w:sz w:val="18"/>
          <w:szCs w:val="18"/>
          <w:shd w:val="clear" w:color="auto" w:fill="FFFFFF"/>
        </w:rPr>
        <w:t xml:space="preserve">: одна — для методов типа </w:t>
      </w:r>
      <w:proofErr w:type="spellStart"/>
      <w:r w:rsidRPr="006B40B7">
        <w:rPr>
          <w:rFonts w:ascii="Arial" w:eastAsia="Calibri" w:hAnsi="Arial" w:cs="Arial"/>
          <w:color w:val="000000"/>
          <w:sz w:val="18"/>
          <w:szCs w:val="18"/>
          <w:shd w:val="clear" w:color="auto" w:fill="FFFFFF"/>
        </w:rPr>
        <w:t>void</w:t>
      </w:r>
      <w:proofErr w:type="spellEnd"/>
      <w:r w:rsidRPr="006B40B7">
        <w:rPr>
          <w:rFonts w:ascii="Arial" w:eastAsia="Calibri" w:hAnsi="Arial" w:cs="Arial"/>
          <w:color w:val="000000"/>
          <w:sz w:val="18"/>
          <w:szCs w:val="18"/>
          <w:shd w:val="clear" w:color="auto" w:fill="FFFFFF"/>
        </w:rPr>
        <w:t>, т.е. тех методов, которые не возвращают значения, а другая — для методов, возвращающих конкретные значения. </w:t>
      </w:r>
    </w:p>
    <w:p w14:paraId="57D819C8"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Массивы. Объявления. Инициализация. Доступ к элементам массива. Действия над элементами массива.</w:t>
      </w:r>
    </w:p>
    <w:p w14:paraId="1861F5BC"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b/>
          <w:bCs/>
          <w:i/>
          <w:iCs/>
          <w:color w:val="800000"/>
          <w:sz w:val="18"/>
          <w:szCs w:val="18"/>
          <w:lang w:eastAsia="ru-RU"/>
        </w:rPr>
        <w:t>Массив</w:t>
      </w:r>
      <w:r w:rsidRPr="006B40B7">
        <w:rPr>
          <w:rFonts w:ascii="Verdana" w:eastAsia="Times New Roman" w:hAnsi="Verdana" w:cs="Times New Roman"/>
          <w:color w:val="000000"/>
          <w:sz w:val="18"/>
          <w:szCs w:val="18"/>
          <w:lang w:eastAsia="ru-RU"/>
        </w:rPr>
        <w:t> — это непрерывный участок памяти, содержащий последовательность объектов одинакового типа, обозначаемый одним именем.</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Массив характеризуется следующими основными понятиями:</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b/>
          <w:bCs/>
          <w:i/>
          <w:iCs/>
          <w:color w:val="800000"/>
          <w:sz w:val="18"/>
          <w:szCs w:val="18"/>
          <w:lang w:eastAsia="ru-RU"/>
        </w:rPr>
        <w:t>Элемент массива (значение элемента массива)</w:t>
      </w:r>
      <w:r w:rsidRPr="006B40B7">
        <w:rPr>
          <w:rFonts w:ascii="Verdana" w:eastAsia="Times New Roman" w:hAnsi="Verdana" w:cs="Times New Roman"/>
          <w:color w:val="000000"/>
          <w:sz w:val="18"/>
          <w:szCs w:val="18"/>
          <w:lang w:eastAsia="ru-RU"/>
        </w:rPr>
        <w:t> – значение, хранящееся в определенной ячейке памяти, расположенной в пределах массива, а также адрес этой ячейки памяти.</w:t>
      </w:r>
      <w:r w:rsidRPr="006B40B7">
        <w:rPr>
          <w:rFonts w:ascii="Verdana" w:eastAsia="Times New Roman" w:hAnsi="Verdana" w:cs="Times New Roman"/>
          <w:color w:val="000000"/>
          <w:sz w:val="18"/>
          <w:szCs w:val="18"/>
          <w:lang w:eastAsia="ru-RU"/>
        </w:rPr>
        <w:br/>
        <w:t>Каждый элемент массива характеризуется тремя величинами:</w:t>
      </w:r>
    </w:p>
    <w:p w14:paraId="011CEC3E" w14:textId="77777777" w:rsidR="006B40B7" w:rsidRPr="006B40B7" w:rsidRDefault="006B40B7" w:rsidP="006B40B7">
      <w:pPr>
        <w:numPr>
          <w:ilvl w:val="0"/>
          <w:numId w:val="44"/>
        </w:num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адресом элемента — адресом начальной ячейки памяти, в которой расположен этот элемент;</w:t>
      </w:r>
    </w:p>
    <w:p w14:paraId="4D9FA9D0" w14:textId="77777777" w:rsidR="006B40B7" w:rsidRPr="006B40B7" w:rsidRDefault="006B40B7" w:rsidP="006B40B7">
      <w:pPr>
        <w:numPr>
          <w:ilvl w:val="0"/>
          <w:numId w:val="44"/>
        </w:num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индексом элемента (порядковым номером элемента в массиве);</w:t>
      </w:r>
    </w:p>
    <w:p w14:paraId="01427F9D" w14:textId="77777777" w:rsidR="006B40B7" w:rsidRPr="006B40B7" w:rsidRDefault="006B40B7" w:rsidP="006B40B7">
      <w:pPr>
        <w:numPr>
          <w:ilvl w:val="0"/>
          <w:numId w:val="44"/>
        </w:num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значением элемента.</w:t>
      </w:r>
    </w:p>
    <w:p w14:paraId="6F2649F4"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 </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b/>
          <w:bCs/>
          <w:i/>
          <w:iCs/>
          <w:color w:val="800000"/>
          <w:sz w:val="18"/>
          <w:szCs w:val="18"/>
          <w:lang w:eastAsia="ru-RU"/>
        </w:rPr>
        <w:t>Адрес массива</w:t>
      </w:r>
      <w:r w:rsidRPr="006B40B7">
        <w:rPr>
          <w:rFonts w:ascii="Verdana" w:eastAsia="Times New Roman" w:hAnsi="Verdana" w:cs="Times New Roman"/>
          <w:color w:val="000000"/>
          <w:sz w:val="18"/>
          <w:szCs w:val="18"/>
          <w:lang w:eastAsia="ru-RU"/>
        </w:rPr>
        <w:t> – адрес начального элемента массива.</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b/>
          <w:bCs/>
          <w:i/>
          <w:iCs/>
          <w:color w:val="800000"/>
          <w:sz w:val="18"/>
          <w:szCs w:val="18"/>
          <w:lang w:eastAsia="ru-RU"/>
        </w:rPr>
        <w:t>Имя массива</w:t>
      </w:r>
      <w:r w:rsidRPr="006B40B7">
        <w:rPr>
          <w:rFonts w:ascii="Verdana" w:eastAsia="Times New Roman" w:hAnsi="Verdana" w:cs="Times New Roman"/>
          <w:color w:val="000000"/>
          <w:sz w:val="18"/>
          <w:szCs w:val="18"/>
          <w:lang w:eastAsia="ru-RU"/>
        </w:rPr>
        <w:t> – идентификатор, используемый для обращения к элементам массива.</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b/>
          <w:bCs/>
          <w:i/>
          <w:iCs/>
          <w:color w:val="800000"/>
          <w:sz w:val="18"/>
          <w:szCs w:val="18"/>
          <w:lang w:eastAsia="ru-RU"/>
        </w:rPr>
        <w:t>Размер массива</w:t>
      </w:r>
      <w:r w:rsidRPr="006B40B7">
        <w:rPr>
          <w:rFonts w:ascii="Verdana" w:eastAsia="Times New Roman" w:hAnsi="Verdana" w:cs="Times New Roman"/>
          <w:color w:val="000000"/>
          <w:sz w:val="18"/>
          <w:szCs w:val="18"/>
          <w:lang w:eastAsia="ru-RU"/>
        </w:rPr>
        <w:t> – количество элементов массива</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b/>
          <w:bCs/>
          <w:i/>
          <w:iCs/>
          <w:color w:val="800000"/>
          <w:sz w:val="18"/>
          <w:szCs w:val="18"/>
          <w:lang w:eastAsia="ru-RU"/>
        </w:rPr>
        <w:t>Размер элемента</w:t>
      </w:r>
      <w:r w:rsidRPr="006B40B7">
        <w:rPr>
          <w:rFonts w:ascii="Verdana" w:eastAsia="Times New Roman" w:hAnsi="Verdana" w:cs="Times New Roman"/>
          <w:color w:val="000000"/>
          <w:sz w:val="18"/>
          <w:szCs w:val="18"/>
          <w:lang w:eastAsia="ru-RU"/>
        </w:rPr>
        <w:t> – количество байт, занимаемых одним элементом массива.</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Графически расположение массива в памяти компьютера можно представить в виде непрерывной ленты адресов.</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noProof/>
          <w:color w:val="000000"/>
          <w:sz w:val="18"/>
          <w:szCs w:val="18"/>
          <w:lang w:eastAsia="ru-RU"/>
        </w:rPr>
        <w:drawing>
          <wp:inline distT="0" distB="0" distL="0" distR="0" wp14:anchorId="402F5E37" wp14:editId="743E3DBE">
            <wp:extent cx="5001260" cy="890270"/>
            <wp:effectExtent l="0" t="0" r="8890" b="5080"/>
            <wp:docPr id="2" name="Рисунок 2" descr="Расположение массива в памя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Расположение массива в памяти"/>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1260" cy="890270"/>
                    </a:xfrm>
                    <a:prstGeom prst="rect">
                      <a:avLst/>
                    </a:prstGeom>
                    <a:noFill/>
                    <a:ln>
                      <a:noFill/>
                    </a:ln>
                  </pic:spPr>
                </pic:pic>
              </a:graphicData>
            </a:graphic>
          </wp:inline>
        </w:drawing>
      </w:r>
    </w:p>
    <w:p w14:paraId="2AEFFE05"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Представленный на рисунке массив содержит </w:t>
      </w:r>
      <w:r w:rsidRPr="006B40B7">
        <w:rPr>
          <w:rFonts w:ascii="Consolas" w:eastAsia="Times New Roman" w:hAnsi="Consolas" w:cs="Consolas"/>
          <w:color w:val="000000"/>
          <w:sz w:val="18"/>
          <w:szCs w:val="18"/>
          <w:lang w:eastAsia="ru-RU"/>
        </w:rPr>
        <w:t>q</w:t>
      </w:r>
      <w:r w:rsidRPr="006B40B7">
        <w:rPr>
          <w:rFonts w:ascii="Verdana" w:eastAsia="Times New Roman" w:hAnsi="Verdana" w:cs="Times New Roman"/>
          <w:color w:val="000000"/>
          <w:sz w:val="18"/>
          <w:szCs w:val="18"/>
          <w:lang w:eastAsia="ru-RU"/>
        </w:rPr>
        <w:t> элементов с индексами от </w:t>
      </w:r>
      <w:r w:rsidRPr="006B40B7">
        <w:rPr>
          <w:rFonts w:ascii="Consolas" w:eastAsia="Times New Roman" w:hAnsi="Consolas" w:cs="Consolas"/>
          <w:color w:val="000000"/>
          <w:sz w:val="18"/>
          <w:szCs w:val="18"/>
          <w:lang w:eastAsia="ru-RU"/>
        </w:rPr>
        <w:t>0</w:t>
      </w:r>
      <w:r w:rsidRPr="006B40B7">
        <w:rPr>
          <w:rFonts w:ascii="Verdana" w:eastAsia="Times New Roman" w:hAnsi="Verdana" w:cs="Times New Roman"/>
          <w:color w:val="000000"/>
          <w:sz w:val="18"/>
          <w:szCs w:val="18"/>
          <w:lang w:eastAsia="ru-RU"/>
        </w:rPr>
        <w:t> до </w:t>
      </w:r>
      <w:r w:rsidRPr="006B40B7">
        <w:rPr>
          <w:rFonts w:ascii="Consolas" w:eastAsia="Times New Roman" w:hAnsi="Consolas" w:cs="Consolas"/>
          <w:color w:val="000000"/>
          <w:sz w:val="18"/>
          <w:szCs w:val="18"/>
          <w:lang w:eastAsia="ru-RU"/>
        </w:rPr>
        <w:t>q-1</w:t>
      </w:r>
      <w:r w:rsidRPr="006B40B7">
        <w:rPr>
          <w:rFonts w:ascii="Verdana" w:eastAsia="Times New Roman" w:hAnsi="Verdana" w:cs="Times New Roman"/>
          <w:color w:val="000000"/>
          <w:sz w:val="18"/>
          <w:szCs w:val="18"/>
          <w:lang w:eastAsia="ru-RU"/>
        </w:rPr>
        <w:t>. Каждый элемент занимает в памяти компьютера </w:t>
      </w:r>
      <w:r w:rsidRPr="006B40B7">
        <w:rPr>
          <w:rFonts w:ascii="Consolas" w:eastAsia="Times New Roman" w:hAnsi="Consolas" w:cs="Consolas"/>
          <w:color w:val="000000"/>
          <w:sz w:val="18"/>
          <w:szCs w:val="18"/>
          <w:lang w:eastAsia="ru-RU"/>
        </w:rPr>
        <w:t>k</w:t>
      </w:r>
      <w:r w:rsidRPr="006B40B7">
        <w:rPr>
          <w:rFonts w:ascii="Verdana" w:eastAsia="Times New Roman" w:hAnsi="Verdana" w:cs="Times New Roman"/>
          <w:color w:val="000000"/>
          <w:sz w:val="18"/>
          <w:szCs w:val="18"/>
          <w:lang w:eastAsia="ru-RU"/>
        </w:rPr>
        <w:t> байт, причем расположение элементов в памяти последовательное.</w:t>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lang w:eastAsia="ru-RU"/>
        </w:rPr>
        <w:br/>
        <w:t>Адреса </w:t>
      </w:r>
      <w:r w:rsidRPr="006B40B7">
        <w:rPr>
          <w:rFonts w:ascii="Consolas" w:eastAsia="Times New Roman" w:hAnsi="Consolas" w:cs="Consolas"/>
          <w:color w:val="000000"/>
          <w:sz w:val="18"/>
          <w:szCs w:val="18"/>
          <w:lang w:eastAsia="ru-RU"/>
        </w:rPr>
        <w:t>i</w:t>
      </w:r>
      <w:r w:rsidRPr="006B40B7">
        <w:rPr>
          <w:rFonts w:ascii="Verdana" w:eastAsia="Times New Roman" w:hAnsi="Verdana" w:cs="Times New Roman"/>
          <w:color w:val="000000"/>
          <w:sz w:val="18"/>
          <w:szCs w:val="18"/>
          <w:lang w:eastAsia="ru-RU"/>
        </w:rPr>
        <w:t>-го элемента массива имеет значение</w:t>
      </w:r>
    </w:p>
    <w:p w14:paraId="53F0C5E1" w14:textId="77777777" w:rsidR="006B40B7" w:rsidRPr="006B40B7" w:rsidRDefault="006B40B7" w:rsidP="006B40B7">
      <w:pPr>
        <w:shd w:val="clear" w:color="auto" w:fill="FFFFFF"/>
        <w:spacing w:after="0" w:line="240" w:lineRule="auto"/>
        <w:jc w:val="center"/>
        <w:rPr>
          <w:rFonts w:ascii="Consolas" w:eastAsia="Times New Roman" w:hAnsi="Consolas" w:cs="Consolas"/>
          <w:color w:val="000000"/>
          <w:sz w:val="18"/>
          <w:szCs w:val="18"/>
          <w:lang w:eastAsia="ru-RU"/>
        </w:rPr>
      </w:pPr>
      <w:proofErr w:type="spellStart"/>
      <w:r w:rsidRPr="006B40B7">
        <w:rPr>
          <w:rFonts w:ascii="Consolas" w:eastAsia="Times New Roman" w:hAnsi="Consolas" w:cs="Consolas"/>
          <w:b/>
          <w:bCs/>
          <w:color w:val="000000"/>
          <w:sz w:val="18"/>
          <w:szCs w:val="18"/>
          <w:lang w:eastAsia="ru-RU"/>
        </w:rPr>
        <w:t>n+k·i</w:t>
      </w:r>
      <w:proofErr w:type="spellEnd"/>
    </w:p>
    <w:p w14:paraId="56E42E31"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Адрес массива представляет собой адрес начального (нулевого) элемента массива. Для обращения к элементам массива используется порядковый номер (индекс) элемента, начальное значение которого равно </w:t>
      </w:r>
      <w:r w:rsidRPr="006B40B7">
        <w:rPr>
          <w:rFonts w:ascii="Consolas" w:eastAsia="Times New Roman" w:hAnsi="Consolas" w:cs="Consolas"/>
          <w:color w:val="000000"/>
          <w:sz w:val="18"/>
          <w:szCs w:val="18"/>
          <w:lang w:eastAsia="ru-RU"/>
        </w:rPr>
        <w:t>0</w:t>
      </w:r>
      <w:r w:rsidRPr="006B40B7">
        <w:rPr>
          <w:rFonts w:ascii="Verdana" w:eastAsia="Times New Roman" w:hAnsi="Verdana" w:cs="Times New Roman"/>
          <w:color w:val="000000"/>
          <w:sz w:val="18"/>
          <w:szCs w:val="18"/>
          <w:lang w:eastAsia="ru-RU"/>
        </w:rPr>
        <w:t>. Так, если массив содержит </w:t>
      </w:r>
      <w:r w:rsidRPr="006B40B7">
        <w:rPr>
          <w:rFonts w:ascii="Consolas" w:eastAsia="Times New Roman" w:hAnsi="Consolas" w:cs="Consolas"/>
          <w:color w:val="000000"/>
          <w:sz w:val="18"/>
          <w:szCs w:val="18"/>
          <w:lang w:eastAsia="ru-RU"/>
        </w:rPr>
        <w:t>q</w:t>
      </w:r>
      <w:r w:rsidRPr="006B40B7">
        <w:rPr>
          <w:rFonts w:ascii="Verdana" w:eastAsia="Times New Roman" w:hAnsi="Verdana" w:cs="Times New Roman"/>
          <w:color w:val="000000"/>
          <w:sz w:val="18"/>
          <w:szCs w:val="18"/>
          <w:lang w:eastAsia="ru-RU"/>
        </w:rPr>
        <w:t> элементов, то индексы элементов массива меняются в пределах от </w:t>
      </w:r>
      <w:r w:rsidRPr="006B40B7">
        <w:rPr>
          <w:rFonts w:ascii="Consolas" w:eastAsia="Times New Roman" w:hAnsi="Consolas" w:cs="Consolas"/>
          <w:color w:val="000000"/>
          <w:sz w:val="18"/>
          <w:szCs w:val="18"/>
          <w:lang w:eastAsia="ru-RU"/>
        </w:rPr>
        <w:t>0</w:t>
      </w:r>
      <w:r w:rsidRPr="006B40B7">
        <w:rPr>
          <w:rFonts w:ascii="Verdana" w:eastAsia="Times New Roman" w:hAnsi="Verdana" w:cs="Times New Roman"/>
          <w:color w:val="000000"/>
          <w:sz w:val="18"/>
          <w:szCs w:val="18"/>
          <w:lang w:eastAsia="ru-RU"/>
        </w:rPr>
        <w:t> до </w:t>
      </w:r>
      <w:r w:rsidRPr="006B40B7">
        <w:rPr>
          <w:rFonts w:ascii="Consolas" w:eastAsia="Times New Roman" w:hAnsi="Consolas" w:cs="Consolas"/>
          <w:color w:val="000000"/>
          <w:sz w:val="18"/>
          <w:szCs w:val="18"/>
          <w:lang w:eastAsia="ru-RU"/>
        </w:rPr>
        <w:t>q-1</w:t>
      </w:r>
      <w:r w:rsidRPr="006B40B7">
        <w:rPr>
          <w:rFonts w:ascii="Verdana" w:eastAsia="Times New Roman" w:hAnsi="Verdana" w:cs="Times New Roman"/>
          <w:color w:val="000000"/>
          <w:sz w:val="18"/>
          <w:szCs w:val="18"/>
          <w:lang w:eastAsia="ru-RU"/>
        </w:rPr>
        <w:t>.</w:t>
      </w:r>
    </w:p>
    <w:p w14:paraId="0ACCE565" w14:textId="77777777" w:rsidR="006B40B7" w:rsidRPr="006B40B7" w:rsidRDefault="006B40B7" w:rsidP="006B40B7">
      <w:pPr>
        <w:shd w:val="clear" w:color="auto" w:fill="FFFFFF"/>
        <w:spacing w:after="0" w:line="480" w:lineRule="auto"/>
        <w:jc w:val="both"/>
        <w:textAlignment w:val="center"/>
        <w:outlineLvl w:val="1"/>
        <w:rPr>
          <w:rFonts w:ascii="Verdana" w:eastAsia="Times New Roman" w:hAnsi="Verdana" w:cs="Times New Roman"/>
          <w:b/>
          <w:bCs/>
          <w:color w:val="555555"/>
          <w:sz w:val="18"/>
          <w:szCs w:val="18"/>
          <w:lang w:eastAsia="ru-RU"/>
        </w:rPr>
      </w:pPr>
      <w:r w:rsidRPr="006B40B7">
        <w:rPr>
          <w:rFonts w:ascii="Verdana" w:eastAsia="Times New Roman" w:hAnsi="Verdana" w:cs="Times New Roman"/>
          <w:b/>
          <w:bCs/>
          <w:color w:val="555555"/>
          <w:sz w:val="18"/>
          <w:szCs w:val="18"/>
          <w:lang w:eastAsia="ru-RU"/>
        </w:rPr>
        <w:t>Объявление и инициализация массивов</w:t>
      </w:r>
    </w:p>
    <w:p w14:paraId="71891421"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Для объявления массива в языке Си используется следующий синтаксис:</w:t>
      </w:r>
    </w:p>
    <w:p w14:paraId="32D617EC" w14:textId="77777777" w:rsidR="006B40B7" w:rsidRPr="006B40B7" w:rsidRDefault="006B40B7" w:rsidP="006B40B7">
      <w:pPr>
        <w:shd w:val="clear" w:color="auto" w:fill="FFFFFF"/>
        <w:spacing w:after="0" w:line="240" w:lineRule="auto"/>
        <w:jc w:val="both"/>
        <w:rPr>
          <w:rFonts w:ascii="Consolas" w:eastAsia="Times New Roman" w:hAnsi="Consolas" w:cs="Consolas"/>
          <w:color w:val="000000"/>
          <w:sz w:val="18"/>
          <w:szCs w:val="18"/>
          <w:lang w:eastAsia="ru-RU"/>
        </w:rPr>
      </w:pPr>
      <w:r w:rsidRPr="006B40B7">
        <w:rPr>
          <w:rFonts w:ascii="Consolas" w:eastAsia="Times New Roman" w:hAnsi="Consolas" w:cs="Consolas"/>
          <w:b/>
          <w:bCs/>
          <w:color w:val="000000"/>
          <w:sz w:val="18"/>
          <w:szCs w:val="18"/>
          <w:lang w:eastAsia="ru-RU"/>
        </w:rPr>
        <w:t>тип имя[размерность]={инициализация};</w:t>
      </w:r>
    </w:p>
    <w:p w14:paraId="5A607BCB"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b/>
          <w:bCs/>
          <w:i/>
          <w:iCs/>
          <w:color w:val="800000"/>
          <w:sz w:val="18"/>
          <w:szCs w:val="18"/>
          <w:lang w:eastAsia="ru-RU"/>
        </w:rPr>
        <w:t>Инициализация</w:t>
      </w:r>
      <w:r w:rsidRPr="006B40B7">
        <w:rPr>
          <w:rFonts w:ascii="Verdana" w:eastAsia="Times New Roman" w:hAnsi="Verdana" w:cs="Times New Roman"/>
          <w:color w:val="000000"/>
          <w:sz w:val="18"/>
          <w:szCs w:val="18"/>
          <w:lang w:eastAsia="ru-RU"/>
        </w:rPr>
        <w:t> представляет собой набор начальных значений элементов массива, указанных в фигурных скобках, и разделенных запятыми.</w:t>
      </w:r>
    </w:p>
    <w:p w14:paraId="427A0A64" w14:textId="77777777" w:rsidR="006B40B7" w:rsidRPr="006B40B7" w:rsidRDefault="006B40B7" w:rsidP="006B40B7">
      <w:pPr>
        <w:shd w:val="clear" w:color="auto" w:fill="EEEEEE"/>
        <w:spacing w:after="0" w:line="240" w:lineRule="auto"/>
        <w:jc w:val="center"/>
        <w:rPr>
          <w:rFonts w:ascii="Consolas" w:eastAsia="Times New Roman" w:hAnsi="Consolas" w:cs="Consolas"/>
          <w:color w:val="000000"/>
          <w:sz w:val="18"/>
          <w:szCs w:val="18"/>
          <w:lang w:eastAsia="ru-RU"/>
        </w:rPr>
      </w:pPr>
      <w:r w:rsidRPr="006B40B7">
        <w:rPr>
          <w:rFonts w:ascii="Consolas" w:eastAsia="Times New Roman" w:hAnsi="Consolas" w:cs="Consolas"/>
          <w:color w:val="000000"/>
          <w:sz w:val="18"/>
          <w:szCs w:val="18"/>
          <w:lang w:eastAsia="ru-RU"/>
        </w:rPr>
        <w:t> </w:t>
      </w:r>
    </w:p>
    <w:p w14:paraId="5EED6A87" w14:textId="77777777" w:rsidR="006B40B7" w:rsidRPr="006B40B7" w:rsidRDefault="006B40B7" w:rsidP="006B40B7">
      <w:pPr>
        <w:shd w:val="clear" w:color="auto" w:fill="EEEEEE"/>
        <w:spacing w:after="0" w:line="240" w:lineRule="auto"/>
        <w:jc w:val="both"/>
        <w:rPr>
          <w:rFonts w:ascii="Consolas" w:eastAsia="Times New Roman" w:hAnsi="Consolas" w:cs="Consolas"/>
          <w:color w:val="000000"/>
          <w:sz w:val="18"/>
          <w:szCs w:val="18"/>
          <w:lang w:eastAsia="ru-RU"/>
        </w:rPr>
      </w:pPr>
      <w:proofErr w:type="spellStart"/>
      <w:r w:rsidRPr="006B40B7">
        <w:rPr>
          <w:rFonts w:ascii="Consolas" w:eastAsia="Times New Roman" w:hAnsi="Consolas" w:cs="Consolas"/>
          <w:color w:val="000000"/>
          <w:sz w:val="18"/>
          <w:szCs w:val="18"/>
          <w:lang w:eastAsia="ru-RU"/>
        </w:rPr>
        <w:t>int</w:t>
      </w:r>
      <w:proofErr w:type="spellEnd"/>
      <w:r w:rsidRPr="006B40B7">
        <w:rPr>
          <w:rFonts w:ascii="Consolas" w:eastAsia="Times New Roman" w:hAnsi="Consolas" w:cs="Consolas"/>
          <w:color w:val="000000"/>
          <w:sz w:val="18"/>
          <w:szCs w:val="18"/>
          <w:lang w:eastAsia="ru-RU"/>
        </w:rPr>
        <w:t> a[10] = {0, 1, 2, 3, 4, 5, 6, 7, 8, 9};  // массив a из 10 целых чисел</w:t>
      </w:r>
    </w:p>
    <w:p w14:paraId="551CB2D4" w14:textId="77777777" w:rsidR="006B40B7" w:rsidRPr="006B40B7" w:rsidRDefault="006B40B7" w:rsidP="006B40B7">
      <w:pPr>
        <w:spacing w:after="0" w:line="240" w:lineRule="auto"/>
        <w:rPr>
          <w:rFonts w:ascii="Times New Roman" w:eastAsia="Times New Roman" w:hAnsi="Times New Roman" w:cs="Times New Roman"/>
          <w:sz w:val="18"/>
          <w:szCs w:val="18"/>
          <w:lang w:eastAsia="ru-RU"/>
        </w:rPr>
      </w:pPr>
      <w:r w:rsidRPr="006B40B7">
        <w:rPr>
          <w:rFonts w:ascii="Verdana" w:eastAsia="Times New Roman" w:hAnsi="Verdana" w:cs="Times New Roman"/>
          <w:color w:val="000000"/>
          <w:sz w:val="18"/>
          <w:szCs w:val="18"/>
          <w:lang w:eastAsia="ru-RU"/>
        </w:rPr>
        <w:lastRenderedPageBreak/>
        <w:br/>
      </w:r>
      <w:r w:rsidRPr="006B40B7">
        <w:rPr>
          <w:rFonts w:ascii="Verdana" w:eastAsia="Times New Roman" w:hAnsi="Verdana" w:cs="Times New Roman"/>
          <w:color w:val="000000"/>
          <w:sz w:val="18"/>
          <w:szCs w:val="18"/>
          <w:lang w:eastAsia="ru-RU"/>
        </w:rPr>
        <w:br/>
      </w:r>
      <w:r w:rsidRPr="006B40B7">
        <w:rPr>
          <w:rFonts w:ascii="Verdana" w:eastAsia="Times New Roman" w:hAnsi="Verdana" w:cs="Times New Roman"/>
          <w:color w:val="000000"/>
          <w:sz w:val="18"/>
          <w:szCs w:val="18"/>
          <w:shd w:val="clear" w:color="auto" w:fill="FFFFFF"/>
          <w:lang w:eastAsia="ru-RU"/>
        </w:rPr>
        <w:t>Если количество инициализирующих значений, указанных в фигурных скобках, меньше, чем количество элементов массива, указанное в квадратных скобках, то все оставшиеся элементы в массиве (для которых не хватило инициализирующих значений) будут равны нулю. Это свойство удобно использовать для задания нулевых значений всем элементам массива.</w:t>
      </w:r>
    </w:p>
    <w:p w14:paraId="49055D89" w14:textId="77777777" w:rsidR="006B40B7" w:rsidRPr="006B40B7" w:rsidRDefault="006B40B7" w:rsidP="006B40B7">
      <w:pPr>
        <w:shd w:val="clear" w:color="auto" w:fill="EEEEEE"/>
        <w:spacing w:after="0" w:line="240" w:lineRule="auto"/>
        <w:jc w:val="center"/>
        <w:rPr>
          <w:rFonts w:ascii="Consolas" w:eastAsia="Times New Roman" w:hAnsi="Consolas" w:cs="Consolas"/>
          <w:color w:val="000000"/>
          <w:sz w:val="18"/>
          <w:szCs w:val="18"/>
          <w:lang w:eastAsia="ru-RU"/>
        </w:rPr>
      </w:pPr>
      <w:r w:rsidRPr="006B40B7">
        <w:rPr>
          <w:rFonts w:ascii="Consolas" w:eastAsia="Times New Roman" w:hAnsi="Consolas" w:cs="Consolas"/>
          <w:color w:val="000000"/>
          <w:sz w:val="18"/>
          <w:szCs w:val="18"/>
          <w:lang w:eastAsia="ru-RU"/>
        </w:rPr>
        <w:t> </w:t>
      </w:r>
    </w:p>
    <w:p w14:paraId="6DE22789" w14:textId="77777777" w:rsidR="006B40B7" w:rsidRPr="006B40B7" w:rsidRDefault="006B40B7" w:rsidP="006B40B7">
      <w:pPr>
        <w:shd w:val="clear" w:color="auto" w:fill="EEEEEE"/>
        <w:spacing w:after="0" w:line="240" w:lineRule="auto"/>
        <w:jc w:val="both"/>
        <w:rPr>
          <w:rFonts w:ascii="Consolas" w:eastAsia="Times New Roman" w:hAnsi="Consolas" w:cs="Consolas"/>
          <w:color w:val="000000"/>
          <w:sz w:val="18"/>
          <w:szCs w:val="18"/>
          <w:lang w:eastAsia="ru-RU"/>
        </w:rPr>
      </w:pPr>
      <w:proofErr w:type="spellStart"/>
      <w:r w:rsidRPr="006B40B7">
        <w:rPr>
          <w:rFonts w:ascii="Consolas" w:eastAsia="Times New Roman" w:hAnsi="Consolas" w:cs="Consolas"/>
          <w:color w:val="000000"/>
          <w:sz w:val="18"/>
          <w:szCs w:val="18"/>
          <w:lang w:eastAsia="ru-RU"/>
        </w:rPr>
        <w:t>int</w:t>
      </w:r>
      <w:proofErr w:type="spellEnd"/>
      <w:r w:rsidRPr="006B40B7">
        <w:rPr>
          <w:rFonts w:ascii="Consolas" w:eastAsia="Times New Roman" w:hAnsi="Consolas" w:cs="Consolas"/>
          <w:color w:val="000000"/>
          <w:sz w:val="18"/>
          <w:szCs w:val="18"/>
          <w:lang w:eastAsia="ru-RU"/>
        </w:rPr>
        <w:t> </w:t>
      </w:r>
      <w:proofErr w:type="gramStart"/>
      <w:r w:rsidRPr="006B40B7">
        <w:rPr>
          <w:rFonts w:ascii="Consolas" w:eastAsia="Times New Roman" w:hAnsi="Consolas" w:cs="Consolas"/>
          <w:color w:val="000000"/>
          <w:sz w:val="18"/>
          <w:szCs w:val="18"/>
          <w:lang w:eastAsia="ru-RU"/>
        </w:rPr>
        <w:t>b[</w:t>
      </w:r>
      <w:proofErr w:type="gramEnd"/>
      <w:r w:rsidRPr="006B40B7">
        <w:rPr>
          <w:rFonts w:ascii="Consolas" w:eastAsia="Times New Roman" w:hAnsi="Consolas" w:cs="Consolas"/>
          <w:color w:val="000000"/>
          <w:sz w:val="18"/>
          <w:szCs w:val="18"/>
          <w:lang w:eastAsia="ru-RU"/>
        </w:rPr>
        <w:t>10] = {0}; // массив b из 10 элементов, инициализированных 0</w:t>
      </w:r>
    </w:p>
    <w:p w14:paraId="181399A6" w14:textId="77777777" w:rsidR="006B40B7" w:rsidRPr="006B40B7" w:rsidRDefault="006B40B7" w:rsidP="006B40B7">
      <w:pPr>
        <w:spacing w:after="0" w:line="240" w:lineRule="auto"/>
        <w:rPr>
          <w:rFonts w:ascii="Times New Roman" w:eastAsia="Times New Roman" w:hAnsi="Times New Roman" w:cs="Times New Roman"/>
          <w:sz w:val="18"/>
          <w:szCs w:val="18"/>
          <w:lang w:eastAsia="ru-RU"/>
        </w:rPr>
      </w:pPr>
      <w:r w:rsidRPr="006B40B7">
        <w:rPr>
          <w:rFonts w:ascii="Verdana" w:eastAsia="Times New Roman" w:hAnsi="Verdana" w:cs="Times New Roman"/>
          <w:color w:val="000000"/>
          <w:sz w:val="18"/>
          <w:szCs w:val="18"/>
          <w:lang w:eastAsia="ru-RU"/>
        </w:rPr>
        <w:br/>
      </w:r>
    </w:p>
    <w:p w14:paraId="42FA37EB" w14:textId="77777777" w:rsidR="006B40B7" w:rsidRPr="006B40B7" w:rsidRDefault="006B40B7" w:rsidP="006B40B7">
      <w:pPr>
        <w:shd w:val="clear" w:color="auto" w:fill="FFFFFF"/>
        <w:spacing w:after="0" w:line="240" w:lineRule="auto"/>
        <w:jc w:val="both"/>
        <w:rPr>
          <w:rFonts w:ascii="Verdana" w:eastAsia="Times New Roman" w:hAnsi="Verdana" w:cs="Times New Roman"/>
          <w:color w:val="000000"/>
          <w:sz w:val="18"/>
          <w:szCs w:val="18"/>
          <w:lang w:eastAsia="ru-RU"/>
        </w:rPr>
      </w:pPr>
      <w:r w:rsidRPr="006B40B7">
        <w:rPr>
          <w:rFonts w:ascii="Verdana" w:eastAsia="Times New Roman" w:hAnsi="Verdana" w:cs="Times New Roman"/>
          <w:color w:val="000000"/>
          <w:sz w:val="18"/>
          <w:szCs w:val="18"/>
          <w:lang w:eastAsia="ru-RU"/>
        </w:rPr>
        <w:t>Если массив проинициализирован при объявлении, то константные начальные значения его элементов указываются через запятую в фигурных скобках. В этом случае количество элементов в квадратных скобках может быть опущено.</w:t>
      </w:r>
    </w:p>
    <w:p w14:paraId="143FF835" w14:textId="77777777" w:rsidR="006B40B7" w:rsidRPr="006B40B7" w:rsidRDefault="006B40B7" w:rsidP="006B40B7">
      <w:pPr>
        <w:shd w:val="clear" w:color="auto" w:fill="EEEEEE"/>
        <w:spacing w:after="0" w:line="240" w:lineRule="auto"/>
        <w:jc w:val="center"/>
        <w:rPr>
          <w:rFonts w:ascii="Consolas" w:eastAsia="Times New Roman" w:hAnsi="Consolas" w:cs="Consolas"/>
          <w:color w:val="000000"/>
          <w:sz w:val="18"/>
          <w:szCs w:val="18"/>
          <w:lang w:eastAsia="ru-RU"/>
        </w:rPr>
      </w:pPr>
      <w:r w:rsidRPr="006B40B7">
        <w:rPr>
          <w:rFonts w:ascii="Consolas" w:eastAsia="Times New Roman" w:hAnsi="Consolas" w:cs="Consolas"/>
          <w:color w:val="000000"/>
          <w:sz w:val="18"/>
          <w:szCs w:val="18"/>
          <w:lang w:eastAsia="ru-RU"/>
        </w:rPr>
        <w:t> </w:t>
      </w:r>
    </w:p>
    <w:p w14:paraId="7521C7D1" w14:textId="77777777" w:rsidR="006B40B7" w:rsidRPr="006B40B7" w:rsidRDefault="006B40B7" w:rsidP="006B40B7">
      <w:pPr>
        <w:shd w:val="clear" w:color="auto" w:fill="EEEEEE"/>
        <w:spacing w:after="0" w:line="240" w:lineRule="auto"/>
        <w:jc w:val="both"/>
        <w:rPr>
          <w:rFonts w:ascii="Consolas" w:eastAsia="Times New Roman" w:hAnsi="Consolas" w:cs="Consolas"/>
          <w:color w:val="000000"/>
          <w:sz w:val="18"/>
          <w:szCs w:val="18"/>
          <w:lang w:eastAsia="ru-RU"/>
        </w:rPr>
      </w:pPr>
      <w:proofErr w:type="spellStart"/>
      <w:r w:rsidRPr="006B40B7">
        <w:rPr>
          <w:rFonts w:ascii="Consolas" w:eastAsia="Times New Roman" w:hAnsi="Consolas" w:cs="Consolas"/>
          <w:color w:val="000000"/>
          <w:sz w:val="18"/>
          <w:szCs w:val="18"/>
          <w:lang w:eastAsia="ru-RU"/>
        </w:rPr>
        <w:t>int</w:t>
      </w:r>
      <w:proofErr w:type="spellEnd"/>
      <w:r w:rsidRPr="006B40B7">
        <w:rPr>
          <w:rFonts w:ascii="Consolas" w:eastAsia="Times New Roman" w:hAnsi="Consolas" w:cs="Consolas"/>
          <w:color w:val="000000"/>
          <w:sz w:val="18"/>
          <w:szCs w:val="18"/>
          <w:lang w:eastAsia="ru-RU"/>
        </w:rPr>
        <w:t> </w:t>
      </w:r>
      <w:proofErr w:type="gramStart"/>
      <w:r w:rsidRPr="006B40B7">
        <w:rPr>
          <w:rFonts w:ascii="Consolas" w:eastAsia="Times New Roman" w:hAnsi="Consolas" w:cs="Consolas"/>
          <w:color w:val="000000"/>
          <w:sz w:val="18"/>
          <w:szCs w:val="18"/>
          <w:lang w:eastAsia="ru-RU"/>
        </w:rPr>
        <w:t>a[</w:t>
      </w:r>
      <w:proofErr w:type="gramEnd"/>
      <w:r w:rsidRPr="006B40B7">
        <w:rPr>
          <w:rFonts w:ascii="Consolas" w:eastAsia="Times New Roman" w:hAnsi="Consolas" w:cs="Consolas"/>
          <w:color w:val="000000"/>
          <w:sz w:val="18"/>
          <w:szCs w:val="18"/>
          <w:lang w:eastAsia="ru-RU"/>
        </w:rPr>
        <w:t>] = {1, 2, 3, 4, 5, 6, 7, 8, 9};</w:t>
      </w:r>
    </w:p>
    <w:p w14:paraId="2BFB9077" w14:textId="77777777" w:rsidR="006B40B7" w:rsidRPr="006B40B7" w:rsidRDefault="006B40B7" w:rsidP="006B40B7">
      <w:pPr>
        <w:keepNext/>
        <w:shd w:val="clear" w:color="auto" w:fill="FFFFFF"/>
        <w:spacing w:before="240" w:after="60" w:line="276" w:lineRule="auto"/>
        <w:outlineLvl w:val="2"/>
        <w:rPr>
          <w:rFonts w:ascii="Georgia" w:eastAsia="Times New Roman" w:hAnsi="Georgia" w:cs="Times New Roman"/>
          <w:b/>
          <w:bCs/>
          <w:color w:val="000000"/>
          <w:sz w:val="18"/>
          <w:szCs w:val="18"/>
        </w:rPr>
      </w:pPr>
      <w:r w:rsidRPr="006B40B7">
        <w:rPr>
          <w:rFonts w:ascii="Verdana" w:eastAsia="Times New Roman" w:hAnsi="Verdana" w:cs="Times New Roman"/>
          <w:b/>
          <w:bCs/>
          <w:color w:val="000000"/>
          <w:sz w:val="18"/>
          <w:szCs w:val="18"/>
          <w:shd w:val="clear" w:color="auto" w:fill="FFFFFF"/>
          <w:lang w:eastAsia="ru-RU"/>
        </w:rPr>
        <w:t>При обращении к элементам массива индекс требуемого элемента указывается в квадратных скобках </w:t>
      </w:r>
      <w:r w:rsidRPr="006B40B7">
        <w:rPr>
          <w:rFonts w:ascii="Consolas" w:eastAsia="Times New Roman" w:hAnsi="Consolas" w:cs="Consolas"/>
          <w:b/>
          <w:bCs/>
          <w:color w:val="000000"/>
          <w:sz w:val="18"/>
          <w:szCs w:val="18"/>
          <w:shd w:val="clear" w:color="auto" w:fill="FFFFFF"/>
          <w:lang w:eastAsia="ru-RU"/>
        </w:rPr>
        <w:t>[]</w:t>
      </w:r>
      <w:r w:rsidRPr="006B40B7">
        <w:rPr>
          <w:rFonts w:ascii="Verdana" w:eastAsia="Times New Roman" w:hAnsi="Verdana" w:cs="Times New Roman"/>
          <w:b/>
          <w:bCs/>
          <w:color w:val="000000"/>
          <w:sz w:val="18"/>
          <w:szCs w:val="18"/>
          <w:shd w:val="clear" w:color="auto" w:fill="FFFFFF"/>
          <w:lang w:eastAsia="ru-RU"/>
        </w:rPr>
        <w:t>.</w:t>
      </w:r>
      <w:r w:rsidRPr="006B40B7">
        <w:rPr>
          <w:rFonts w:ascii="Verdana" w:eastAsia="Times New Roman" w:hAnsi="Verdana" w:cs="Times New Roman"/>
          <w:b/>
          <w:bCs/>
          <w:color w:val="000000"/>
          <w:sz w:val="18"/>
          <w:szCs w:val="18"/>
        </w:rPr>
        <w:br/>
      </w:r>
      <w:r w:rsidRPr="006B40B7">
        <w:rPr>
          <w:rFonts w:ascii="Georgia" w:eastAsia="Times New Roman" w:hAnsi="Georgia" w:cs="Times New Roman"/>
          <w:b/>
          <w:bCs/>
          <w:color w:val="000000"/>
          <w:sz w:val="18"/>
          <w:szCs w:val="18"/>
        </w:rPr>
        <w:t>Операции с элементами массива.</w:t>
      </w:r>
    </w:p>
    <w:p w14:paraId="6CE202AA" w14:textId="77777777" w:rsidR="006B40B7" w:rsidRPr="006B40B7" w:rsidRDefault="006B40B7" w:rsidP="006B40B7">
      <w:pPr>
        <w:shd w:val="clear" w:color="auto" w:fill="FFFFFF"/>
        <w:spacing w:before="100" w:beforeAutospacing="1" w:after="100" w:afterAutospacing="1" w:line="240" w:lineRule="auto"/>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Практически все операции с массивом следует проводить поэлементно в цикле. Для обработки элементов массива удобно использовать цикл </w:t>
      </w:r>
      <w:proofErr w:type="spellStart"/>
      <w:r w:rsidRPr="006B40B7">
        <w:rPr>
          <w:rFonts w:ascii="Georgia" w:eastAsia="Times New Roman" w:hAnsi="Georgia" w:cs="Times New Roman"/>
          <w:b/>
          <w:bCs/>
          <w:i/>
          <w:iCs/>
          <w:color w:val="000000"/>
          <w:sz w:val="18"/>
          <w:szCs w:val="18"/>
          <w:lang w:eastAsia="ru-RU"/>
        </w:rPr>
        <w:t>for</w:t>
      </w:r>
      <w:proofErr w:type="spellEnd"/>
      <w:r w:rsidRPr="006B40B7">
        <w:rPr>
          <w:rFonts w:ascii="Georgia" w:eastAsia="Times New Roman" w:hAnsi="Georgia" w:cs="Times New Roman"/>
          <w:b/>
          <w:bCs/>
          <w:i/>
          <w:iCs/>
          <w:color w:val="000000"/>
          <w:sz w:val="18"/>
          <w:szCs w:val="18"/>
          <w:lang w:eastAsia="ru-RU"/>
        </w:rPr>
        <w:t> ...</w:t>
      </w:r>
      <w:proofErr w:type="spellStart"/>
      <w:r w:rsidRPr="006B40B7">
        <w:rPr>
          <w:rFonts w:ascii="Georgia" w:eastAsia="Times New Roman" w:hAnsi="Georgia" w:cs="Times New Roman"/>
          <w:b/>
          <w:bCs/>
          <w:i/>
          <w:iCs/>
          <w:color w:val="000000"/>
          <w:sz w:val="18"/>
          <w:szCs w:val="18"/>
          <w:lang w:eastAsia="ru-RU"/>
        </w:rPr>
        <w:t>do</w:t>
      </w:r>
      <w:proofErr w:type="spellEnd"/>
      <w:r w:rsidRPr="006B40B7">
        <w:rPr>
          <w:rFonts w:ascii="Georgia" w:eastAsia="Times New Roman" w:hAnsi="Georgia" w:cs="Times New Roman"/>
          <w:color w:val="000000"/>
          <w:sz w:val="18"/>
          <w:szCs w:val="18"/>
          <w:lang w:eastAsia="ru-RU"/>
        </w:rPr>
        <w:t>, а верхний индекс массивов определять как предварительно описанную константу. В этом случае все циклы по обработке массива будут заканчиваться значением этой константы. При изменении числа элементов массива, в программе достаточно изменить значение константы (т.к. все циклы зависят от константы).</w:t>
      </w:r>
    </w:p>
    <w:p w14:paraId="358D2101" w14:textId="77777777" w:rsidR="006B40B7" w:rsidRPr="006B40B7" w:rsidRDefault="006B40B7" w:rsidP="006B40B7">
      <w:pPr>
        <w:shd w:val="clear" w:color="auto" w:fill="FFFFFF"/>
        <w:spacing w:before="100" w:beforeAutospacing="1" w:after="100" w:afterAutospacing="1" w:line="240" w:lineRule="auto"/>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 xml:space="preserve">Стандартные функции </w:t>
      </w:r>
      <w:proofErr w:type="spellStart"/>
      <w:proofErr w:type="gramStart"/>
      <w:r w:rsidRPr="006B40B7">
        <w:rPr>
          <w:rFonts w:ascii="Georgia" w:eastAsia="Times New Roman" w:hAnsi="Georgia" w:cs="Times New Roman"/>
          <w:color w:val="000000"/>
          <w:sz w:val="18"/>
          <w:szCs w:val="18"/>
          <w:lang w:eastAsia="ru-RU"/>
        </w:rPr>
        <w:t>Low</w:t>
      </w:r>
      <w:proofErr w:type="spellEnd"/>
      <w:r w:rsidRPr="006B40B7">
        <w:rPr>
          <w:rFonts w:ascii="Georgia" w:eastAsia="Times New Roman" w:hAnsi="Georgia" w:cs="Times New Roman"/>
          <w:color w:val="000000"/>
          <w:sz w:val="18"/>
          <w:szCs w:val="18"/>
          <w:lang w:eastAsia="ru-RU"/>
        </w:rPr>
        <w:t>(</w:t>
      </w:r>
      <w:proofErr w:type="gramEnd"/>
      <w:r w:rsidRPr="006B40B7">
        <w:rPr>
          <w:rFonts w:ascii="Georgia" w:eastAsia="Times New Roman" w:hAnsi="Georgia" w:cs="Times New Roman"/>
          <w:color w:val="000000"/>
          <w:sz w:val="18"/>
          <w:szCs w:val="18"/>
          <w:lang w:eastAsia="ru-RU"/>
        </w:rPr>
        <w:t xml:space="preserve">) и </w:t>
      </w:r>
      <w:proofErr w:type="spellStart"/>
      <w:r w:rsidRPr="006B40B7">
        <w:rPr>
          <w:rFonts w:ascii="Georgia" w:eastAsia="Times New Roman" w:hAnsi="Georgia" w:cs="Times New Roman"/>
          <w:color w:val="000000"/>
          <w:sz w:val="18"/>
          <w:szCs w:val="18"/>
          <w:lang w:eastAsia="ru-RU"/>
        </w:rPr>
        <w:t>High</w:t>
      </w:r>
      <w:proofErr w:type="spellEnd"/>
      <w:r w:rsidRPr="006B40B7">
        <w:rPr>
          <w:rFonts w:ascii="Georgia" w:eastAsia="Times New Roman" w:hAnsi="Georgia" w:cs="Times New Roman"/>
          <w:color w:val="000000"/>
          <w:sz w:val="18"/>
          <w:szCs w:val="18"/>
          <w:lang w:eastAsia="ru-RU"/>
        </w:rPr>
        <w:t xml:space="preserve">() действуют для идентификаторов типа массива. Они возвращают нижние и верхние границы массива. Стандартная функция </w:t>
      </w:r>
      <w:proofErr w:type="spellStart"/>
      <w:proofErr w:type="gramStart"/>
      <w:r w:rsidRPr="006B40B7">
        <w:rPr>
          <w:rFonts w:ascii="Georgia" w:eastAsia="Times New Roman" w:hAnsi="Georgia" w:cs="Times New Roman"/>
          <w:color w:val="000000"/>
          <w:sz w:val="18"/>
          <w:szCs w:val="18"/>
          <w:lang w:eastAsia="ru-RU"/>
        </w:rPr>
        <w:t>Length</w:t>
      </w:r>
      <w:proofErr w:type="spellEnd"/>
      <w:r w:rsidRPr="006B40B7">
        <w:rPr>
          <w:rFonts w:ascii="Georgia" w:eastAsia="Times New Roman" w:hAnsi="Georgia" w:cs="Times New Roman"/>
          <w:color w:val="000000"/>
          <w:sz w:val="18"/>
          <w:szCs w:val="18"/>
          <w:lang w:eastAsia="ru-RU"/>
        </w:rPr>
        <w:t>(</w:t>
      </w:r>
      <w:proofErr w:type="gramEnd"/>
      <w:r w:rsidRPr="006B40B7">
        <w:rPr>
          <w:rFonts w:ascii="Georgia" w:eastAsia="Times New Roman" w:hAnsi="Georgia" w:cs="Times New Roman"/>
          <w:color w:val="000000"/>
          <w:sz w:val="18"/>
          <w:szCs w:val="18"/>
          <w:lang w:eastAsia="ru-RU"/>
        </w:rPr>
        <w:t>) возвращает количество элементов первого измерения массива (для матрицы возвращается число строк)</w:t>
      </w:r>
    </w:p>
    <w:p w14:paraId="0237F6EA" w14:textId="77777777" w:rsidR="006B40B7" w:rsidRPr="006B40B7" w:rsidRDefault="006B40B7" w:rsidP="006B40B7">
      <w:pPr>
        <w:shd w:val="clear" w:color="auto" w:fill="FFFFFF"/>
        <w:spacing w:before="100" w:beforeAutospacing="1" w:after="100" w:afterAutospacing="1" w:line="240" w:lineRule="auto"/>
        <w:ind w:firstLine="709"/>
        <w:rPr>
          <w:rFonts w:ascii="Georgia" w:eastAsia="Times New Roman" w:hAnsi="Georgia" w:cs="Times New Roman"/>
          <w:color w:val="000000"/>
          <w:sz w:val="18"/>
          <w:szCs w:val="18"/>
          <w:lang w:eastAsia="ru-RU"/>
        </w:rPr>
      </w:pPr>
      <w:r w:rsidRPr="006B40B7">
        <w:rPr>
          <w:rFonts w:ascii="Georgia" w:eastAsia="Times New Roman" w:hAnsi="Georgia" w:cs="Times New Roman"/>
          <w:color w:val="000000"/>
          <w:sz w:val="18"/>
          <w:szCs w:val="18"/>
          <w:lang w:eastAsia="ru-RU"/>
        </w:rPr>
        <w:t>Доступ к каждому элементу массива осуществляется с помощью индекса, т.е. порядкового номера элемента массива. Когда мы хотим обратиться к элементу массива, надо указать имя массива и порядковый номер элемента: </w:t>
      </w:r>
      <w:proofErr w:type="gramStart"/>
      <w:r w:rsidRPr="006B40B7">
        <w:rPr>
          <w:rFonts w:ascii="Georgia" w:eastAsia="Times New Roman" w:hAnsi="Georgia" w:cs="Times New Roman"/>
          <w:i/>
          <w:iCs/>
          <w:color w:val="000000"/>
          <w:sz w:val="18"/>
          <w:szCs w:val="18"/>
          <w:lang w:eastAsia="ru-RU"/>
        </w:rPr>
        <w:t>a[</w:t>
      </w:r>
      <w:proofErr w:type="gramEnd"/>
      <w:r w:rsidRPr="006B40B7">
        <w:rPr>
          <w:rFonts w:ascii="Georgia" w:eastAsia="Times New Roman" w:hAnsi="Georgia" w:cs="Times New Roman"/>
          <w:i/>
          <w:iCs/>
          <w:color w:val="000000"/>
          <w:sz w:val="18"/>
          <w:szCs w:val="18"/>
          <w:lang w:eastAsia="ru-RU"/>
        </w:rPr>
        <w:t>1]</w:t>
      </w:r>
      <w:r w:rsidRPr="006B40B7">
        <w:rPr>
          <w:rFonts w:ascii="Georgia" w:eastAsia="Times New Roman" w:hAnsi="Georgia" w:cs="Times New Roman"/>
          <w:color w:val="000000"/>
          <w:sz w:val="18"/>
          <w:szCs w:val="18"/>
          <w:lang w:eastAsia="ru-RU"/>
        </w:rPr>
        <w:t>, </w:t>
      </w:r>
      <w:r w:rsidRPr="006B40B7">
        <w:rPr>
          <w:rFonts w:ascii="Georgia" w:eastAsia="Times New Roman" w:hAnsi="Georgia" w:cs="Times New Roman"/>
          <w:i/>
          <w:iCs/>
          <w:color w:val="000000"/>
          <w:sz w:val="18"/>
          <w:szCs w:val="18"/>
          <w:lang w:eastAsia="ru-RU"/>
        </w:rPr>
        <w:t>b[</w:t>
      </w:r>
      <w:proofErr w:type="spellStart"/>
      <w:r w:rsidRPr="006B40B7">
        <w:rPr>
          <w:rFonts w:ascii="Georgia" w:eastAsia="Times New Roman" w:hAnsi="Georgia" w:cs="Times New Roman"/>
          <w:i/>
          <w:iCs/>
          <w:color w:val="000000"/>
          <w:sz w:val="18"/>
          <w:szCs w:val="18"/>
          <w:lang w:eastAsia="ru-RU"/>
        </w:rPr>
        <w:t>red</w:t>
      </w:r>
      <w:proofErr w:type="spellEnd"/>
      <w:r w:rsidRPr="006B40B7">
        <w:rPr>
          <w:rFonts w:ascii="Georgia" w:eastAsia="Times New Roman" w:hAnsi="Georgia" w:cs="Times New Roman"/>
          <w:i/>
          <w:iCs/>
          <w:color w:val="000000"/>
          <w:sz w:val="18"/>
          <w:szCs w:val="18"/>
          <w:lang w:eastAsia="ru-RU"/>
        </w:rPr>
        <w:t>]</w:t>
      </w:r>
      <w:r w:rsidRPr="006B40B7">
        <w:rPr>
          <w:rFonts w:ascii="Georgia" w:eastAsia="Times New Roman" w:hAnsi="Georgia" w:cs="Times New Roman"/>
          <w:color w:val="000000"/>
          <w:sz w:val="18"/>
          <w:szCs w:val="18"/>
          <w:lang w:eastAsia="ru-RU"/>
        </w:rPr>
        <w:t>, </w:t>
      </w:r>
      <w:r w:rsidRPr="006B40B7">
        <w:rPr>
          <w:rFonts w:ascii="Georgia" w:eastAsia="Times New Roman" w:hAnsi="Georgia" w:cs="Times New Roman"/>
          <w:i/>
          <w:iCs/>
          <w:color w:val="000000"/>
          <w:sz w:val="18"/>
          <w:szCs w:val="18"/>
          <w:lang w:eastAsia="ru-RU"/>
        </w:rPr>
        <w:t>c['z']</w:t>
      </w:r>
      <w:r w:rsidRPr="006B40B7">
        <w:rPr>
          <w:rFonts w:ascii="Georgia" w:eastAsia="Times New Roman" w:hAnsi="Georgia" w:cs="Times New Roman"/>
          <w:color w:val="000000"/>
          <w:sz w:val="18"/>
          <w:szCs w:val="18"/>
          <w:lang w:eastAsia="ru-RU"/>
        </w:rPr>
        <w:t>, </w:t>
      </w:r>
      <w:r w:rsidRPr="006B40B7">
        <w:rPr>
          <w:rFonts w:ascii="Georgia" w:eastAsia="Times New Roman" w:hAnsi="Georgia" w:cs="Times New Roman"/>
          <w:i/>
          <w:iCs/>
          <w:color w:val="000000"/>
          <w:sz w:val="18"/>
          <w:szCs w:val="18"/>
          <w:lang w:eastAsia="ru-RU"/>
        </w:rPr>
        <w:t>d['s']</w:t>
      </w:r>
      <w:r w:rsidRPr="006B40B7">
        <w:rPr>
          <w:rFonts w:ascii="Georgia" w:eastAsia="Times New Roman" w:hAnsi="Georgia" w:cs="Times New Roman"/>
          <w:color w:val="000000"/>
          <w:sz w:val="18"/>
          <w:szCs w:val="18"/>
          <w:lang w:eastAsia="ru-RU"/>
        </w:rPr>
        <w:t> . Если указано только имя массива - речь идет обо всем массиве (a, s и d и т.д.). Для массивов определена единственная операция – операция присваивания для однотипных массивов. Например, </w:t>
      </w:r>
      <w:proofErr w:type="gramStart"/>
      <w:r w:rsidRPr="006B40B7">
        <w:rPr>
          <w:rFonts w:ascii="Georgia" w:eastAsia="Times New Roman" w:hAnsi="Georgia" w:cs="Times New Roman"/>
          <w:i/>
          <w:iCs/>
          <w:color w:val="000000"/>
          <w:sz w:val="18"/>
          <w:szCs w:val="18"/>
          <w:lang w:eastAsia="ru-RU"/>
        </w:rPr>
        <w:t>s:=</w:t>
      </w:r>
      <w:proofErr w:type="gramEnd"/>
      <w:r w:rsidRPr="006B40B7">
        <w:rPr>
          <w:rFonts w:ascii="Georgia" w:eastAsia="Times New Roman" w:hAnsi="Georgia" w:cs="Times New Roman"/>
          <w:i/>
          <w:iCs/>
          <w:color w:val="000000"/>
          <w:sz w:val="18"/>
          <w:szCs w:val="18"/>
          <w:lang w:eastAsia="ru-RU"/>
        </w:rPr>
        <w:t>a</w:t>
      </w:r>
      <w:r w:rsidRPr="006B40B7">
        <w:rPr>
          <w:rFonts w:ascii="Georgia" w:eastAsia="Times New Roman" w:hAnsi="Georgia" w:cs="Times New Roman"/>
          <w:color w:val="000000"/>
          <w:sz w:val="18"/>
          <w:szCs w:val="18"/>
          <w:lang w:eastAsia="ru-RU"/>
        </w:rPr>
        <w:t> (такая операция означает, что все элементы массива </w:t>
      </w:r>
      <w:r w:rsidRPr="006B40B7">
        <w:rPr>
          <w:rFonts w:ascii="Georgia" w:eastAsia="Times New Roman" w:hAnsi="Georgia" w:cs="Times New Roman"/>
          <w:i/>
          <w:iCs/>
          <w:color w:val="000000"/>
          <w:sz w:val="18"/>
          <w:szCs w:val="18"/>
          <w:lang w:eastAsia="ru-RU"/>
        </w:rPr>
        <w:t>a</w:t>
      </w:r>
      <w:r w:rsidRPr="006B40B7">
        <w:rPr>
          <w:rFonts w:ascii="Georgia" w:eastAsia="Times New Roman" w:hAnsi="Georgia" w:cs="Times New Roman"/>
          <w:color w:val="000000"/>
          <w:sz w:val="18"/>
          <w:szCs w:val="18"/>
          <w:lang w:eastAsia="ru-RU"/>
        </w:rPr>
        <w:t> копируются в соответствующие элементы массива </w:t>
      </w:r>
      <w:r w:rsidRPr="006B40B7">
        <w:rPr>
          <w:rFonts w:ascii="Georgia" w:eastAsia="Times New Roman" w:hAnsi="Georgia" w:cs="Times New Roman"/>
          <w:i/>
          <w:iCs/>
          <w:color w:val="000000"/>
          <w:sz w:val="18"/>
          <w:szCs w:val="18"/>
          <w:lang w:eastAsia="ru-RU"/>
        </w:rPr>
        <w:t>s</w:t>
      </w:r>
      <w:r w:rsidRPr="006B40B7">
        <w:rPr>
          <w:rFonts w:ascii="Georgia" w:eastAsia="Times New Roman" w:hAnsi="Georgia" w:cs="Times New Roman"/>
          <w:color w:val="000000"/>
          <w:sz w:val="18"/>
          <w:szCs w:val="18"/>
          <w:lang w:eastAsia="ru-RU"/>
        </w:rPr>
        <w:t>). Все остальные операции определены для элементов согласно их типу. При обработке массива нужно последовательно обрабатывать все его элементы; при вводе массива необходимо последовательно вводить 1-й, 2-й и 3-й и т.д. элементы массива; аналогично и при выводе. Если статический массив создан, но значения назначены не во все элементы, неиспользованные элементы занимают память и содержат произвольные данные.</w:t>
      </w:r>
    </w:p>
    <w:p w14:paraId="3808106D"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286AFFE4" w14:textId="370976D1" w:rsid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Одномерный, двумерный и многомерный массив.</w:t>
      </w:r>
    </w:p>
    <w:p w14:paraId="011FFED4" w14:textId="6354F535" w:rsidR="001A31C6" w:rsidRDefault="001A31C6" w:rsidP="001A31C6">
      <w:pPr>
        <w:spacing w:after="200" w:line="240" w:lineRule="auto"/>
        <w:ind w:left="180"/>
        <w:contextualSpacing/>
        <w:rPr>
          <w:rFonts w:ascii="Courier New" w:eastAsia="Calibri" w:hAnsi="Courier New" w:cs="Courier New"/>
          <w:sz w:val="24"/>
          <w:szCs w:val="24"/>
        </w:rPr>
      </w:pPr>
      <w:r w:rsidRPr="001A31C6">
        <w:rPr>
          <w:noProof/>
        </w:rPr>
        <w:lastRenderedPageBreak/>
        <w:drawing>
          <wp:inline distT="0" distB="0" distL="0" distR="0" wp14:anchorId="478E386D" wp14:editId="7C79AFAA">
            <wp:extent cx="4118776" cy="414083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913" t="14226" r="34027" b="7026"/>
                    <a:stretch/>
                  </pic:blipFill>
                  <pic:spPr bwMode="auto">
                    <a:xfrm>
                      <a:off x="0" y="0"/>
                      <a:ext cx="4125594" cy="4147686"/>
                    </a:xfrm>
                    <a:prstGeom prst="rect">
                      <a:avLst/>
                    </a:prstGeom>
                    <a:ln>
                      <a:noFill/>
                    </a:ln>
                    <a:extLst>
                      <a:ext uri="{53640926-AAD7-44D8-BBD7-CCE9431645EC}">
                        <a14:shadowObscured xmlns:a14="http://schemas.microsoft.com/office/drawing/2010/main"/>
                      </a:ext>
                    </a:extLst>
                  </pic:spPr>
                </pic:pic>
              </a:graphicData>
            </a:graphic>
          </wp:inline>
        </w:drawing>
      </w:r>
    </w:p>
    <w:p w14:paraId="4D4FD42F" w14:textId="77777777" w:rsidR="001A31C6" w:rsidRPr="006B40B7" w:rsidRDefault="001A31C6" w:rsidP="001A31C6">
      <w:pPr>
        <w:spacing w:after="200" w:line="240" w:lineRule="auto"/>
        <w:ind w:left="180"/>
        <w:contextualSpacing/>
        <w:rPr>
          <w:rFonts w:ascii="Courier New" w:eastAsia="Calibri" w:hAnsi="Courier New" w:cs="Courier New"/>
          <w:sz w:val="24"/>
          <w:szCs w:val="24"/>
        </w:rPr>
      </w:pPr>
    </w:p>
    <w:p w14:paraId="2BE79397" w14:textId="088B8C12" w:rsidR="006B40B7" w:rsidRPr="006B40B7" w:rsidRDefault="001A31C6" w:rsidP="006B40B7">
      <w:pPr>
        <w:spacing w:after="200" w:line="240" w:lineRule="auto"/>
        <w:contextualSpacing/>
        <w:rPr>
          <w:rFonts w:ascii="Courier New" w:eastAsia="Calibri" w:hAnsi="Courier New" w:cs="Courier New"/>
          <w:sz w:val="24"/>
          <w:szCs w:val="24"/>
        </w:rPr>
      </w:pPr>
      <w:r w:rsidRPr="001A31C6">
        <w:rPr>
          <w:noProof/>
        </w:rPr>
        <w:drawing>
          <wp:inline distT="0" distB="0" distL="0" distR="0" wp14:anchorId="6C8943E3" wp14:editId="1F0AED3D">
            <wp:extent cx="3918479" cy="2727297"/>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611" t="16494" r="31246" b="26411"/>
                    <a:stretch/>
                  </pic:blipFill>
                  <pic:spPr bwMode="auto">
                    <a:xfrm>
                      <a:off x="0" y="0"/>
                      <a:ext cx="3923104" cy="2730516"/>
                    </a:xfrm>
                    <a:prstGeom prst="rect">
                      <a:avLst/>
                    </a:prstGeom>
                    <a:ln>
                      <a:noFill/>
                    </a:ln>
                    <a:extLst>
                      <a:ext uri="{53640926-AAD7-44D8-BBD7-CCE9431645EC}">
                        <a14:shadowObscured xmlns:a14="http://schemas.microsoft.com/office/drawing/2010/main"/>
                      </a:ext>
                    </a:extLst>
                  </pic:spPr>
                </pic:pic>
              </a:graphicData>
            </a:graphic>
          </wp:inline>
        </w:drawing>
      </w:r>
    </w:p>
    <w:p w14:paraId="6E15BF73"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 xml:space="preserve">Указатели. Инициализация указателей. Примеры работы. Область применения. </w:t>
      </w:r>
    </w:p>
    <w:p w14:paraId="535E9670" w14:textId="77777777" w:rsidR="006B40B7" w:rsidRPr="006B40B7" w:rsidRDefault="006B40B7" w:rsidP="006B40B7">
      <w:pPr>
        <w:spacing w:after="200" w:line="276" w:lineRule="auto"/>
        <w:ind w:left="720"/>
        <w:contextualSpacing/>
        <w:rPr>
          <w:rFonts w:ascii="Courier New" w:eastAsia="Calibri" w:hAnsi="Courier New" w:cs="Courier New"/>
          <w:sz w:val="24"/>
          <w:szCs w:val="24"/>
        </w:rPr>
      </w:pPr>
    </w:p>
    <w:p w14:paraId="6EBE23AC" w14:textId="77777777" w:rsidR="006B40B7" w:rsidRPr="006B40B7" w:rsidRDefault="006B40B7" w:rsidP="006B40B7">
      <w:pPr>
        <w:spacing w:after="200" w:line="240" w:lineRule="auto"/>
        <w:contextualSpacing/>
        <w:rPr>
          <w:rFonts w:ascii="Courier New" w:eastAsia="Calibri" w:hAnsi="Courier New" w:cs="Courier New"/>
          <w:sz w:val="24"/>
          <w:szCs w:val="24"/>
        </w:rPr>
      </w:pPr>
      <w:r w:rsidRPr="006B40B7">
        <w:rPr>
          <w:rFonts w:ascii="Arial" w:eastAsia="Calibri" w:hAnsi="Arial" w:cs="Arial"/>
          <w:color w:val="000000"/>
          <w:sz w:val="18"/>
          <w:szCs w:val="18"/>
          <w:shd w:val="clear" w:color="auto" w:fill="FFFFFF"/>
        </w:rPr>
        <w:t>Указатели поддерживают ряд операций: присваивание, получение адреса указателя, получение значения по указателю, некоторые арифметические операции и операции сравнения.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Присваивание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Указателю можно присвоить либо адрес объекта того же типа, либо значение другого указателя.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Присвоение указателю адреса уже рассматривалось в прошлой теме. Для получения адреса объекта используется операция &amp;: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a = 10;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 &amp;a; // указатель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хранит адрес переменной a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xml:space="preserve">При этом указатель и переменная должны иметь один и тот же тип, в данном случае это тип </w:t>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Присвоение указателю другого указателя: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#include &lt;</w:t>
      </w:r>
      <w:proofErr w:type="spellStart"/>
      <w:r w:rsidRPr="006B40B7">
        <w:rPr>
          <w:rFonts w:ascii="Arial" w:eastAsia="Calibri" w:hAnsi="Arial" w:cs="Arial"/>
          <w:color w:val="000000"/>
          <w:sz w:val="18"/>
          <w:szCs w:val="18"/>
          <w:shd w:val="clear" w:color="auto" w:fill="FFFFFF"/>
        </w:rPr>
        <w:t>iostream</w:t>
      </w:r>
      <w:proofErr w:type="spellEnd"/>
      <w:r w:rsidRPr="006B40B7">
        <w:rPr>
          <w:rFonts w:ascii="Arial" w:eastAsia="Calibri" w:hAnsi="Arial" w:cs="Arial"/>
          <w:color w:val="000000"/>
          <w:sz w:val="18"/>
          <w:szCs w:val="18"/>
          <w:shd w:val="clear" w:color="auto" w:fill="FFFFFF"/>
        </w:rPr>
        <w:t>&gt;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using</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using</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rPr>
        <w:lastRenderedPageBreak/>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main</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a = 10;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b = 2;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 &amp;a;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 &amp;b;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Variable</w:t>
      </w:r>
      <w:proofErr w:type="spellEnd"/>
      <w:r w:rsidRPr="006B40B7">
        <w:rPr>
          <w:rFonts w:ascii="Arial" w:eastAsia="Calibri" w:hAnsi="Arial" w:cs="Arial"/>
          <w:color w:val="000000"/>
          <w:sz w:val="18"/>
          <w:szCs w:val="18"/>
          <w:shd w:val="clear" w:color="auto" w:fill="FFFFFF"/>
        </w:rPr>
        <w:t xml:space="preserve"> a: </w:t>
      </w:r>
      <w:proofErr w:type="spellStart"/>
      <w:r w:rsidRPr="006B40B7">
        <w:rPr>
          <w:rFonts w:ascii="Arial" w:eastAsia="Calibri" w:hAnsi="Arial" w:cs="Arial"/>
          <w:color w:val="000000"/>
          <w:sz w:val="18"/>
          <w:szCs w:val="18"/>
          <w:shd w:val="clear" w:color="auto" w:fill="FFFFFF"/>
        </w:rPr>
        <w:t>address</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&lt;&lt; "\t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&lt;&lt;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Variable</w:t>
      </w:r>
      <w:proofErr w:type="spellEnd"/>
      <w:r w:rsidRPr="006B40B7">
        <w:rPr>
          <w:rFonts w:ascii="Arial" w:eastAsia="Calibri" w:hAnsi="Arial" w:cs="Arial"/>
          <w:color w:val="000000"/>
          <w:sz w:val="18"/>
          <w:szCs w:val="18"/>
          <w:shd w:val="clear" w:color="auto" w:fill="FFFFFF"/>
        </w:rPr>
        <w:t xml:space="preserve"> b: </w:t>
      </w:r>
      <w:proofErr w:type="spellStart"/>
      <w:r w:rsidRPr="006B40B7">
        <w:rPr>
          <w:rFonts w:ascii="Arial" w:eastAsia="Calibri" w:hAnsi="Arial" w:cs="Arial"/>
          <w:color w:val="000000"/>
          <w:sz w:val="18"/>
          <w:szCs w:val="18"/>
          <w:shd w:val="clear" w:color="auto" w:fill="FFFFFF"/>
        </w:rPr>
        <w:t>address</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&lt;&lt; "\t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&lt;&lt;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 теперь указатель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хранит адрес переменной b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Variable</w:t>
      </w:r>
      <w:proofErr w:type="spellEnd"/>
      <w:r w:rsidRPr="006B40B7">
        <w:rPr>
          <w:rFonts w:ascii="Arial" w:eastAsia="Calibri" w:hAnsi="Arial" w:cs="Arial"/>
          <w:color w:val="000000"/>
          <w:sz w:val="18"/>
          <w:szCs w:val="18"/>
          <w:shd w:val="clear" w:color="auto" w:fill="FFFFFF"/>
        </w:rPr>
        <w:t xml:space="preserve"> b: </w:t>
      </w:r>
      <w:proofErr w:type="spellStart"/>
      <w:r w:rsidRPr="006B40B7">
        <w:rPr>
          <w:rFonts w:ascii="Arial" w:eastAsia="Calibri" w:hAnsi="Arial" w:cs="Arial"/>
          <w:color w:val="000000"/>
          <w:sz w:val="18"/>
          <w:szCs w:val="18"/>
          <w:shd w:val="clear" w:color="auto" w:fill="FFFFFF"/>
        </w:rPr>
        <w:t>address</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&lt;&lt; "\t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&lt;&lt;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return</w:t>
      </w:r>
      <w:proofErr w:type="spellEnd"/>
      <w:r w:rsidRPr="006B40B7">
        <w:rPr>
          <w:rFonts w:ascii="Arial" w:eastAsia="Calibri" w:hAnsi="Arial" w:cs="Arial"/>
          <w:color w:val="000000"/>
          <w:sz w:val="18"/>
          <w:szCs w:val="18"/>
          <w:shd w:val="clear" w:color="auto" w:fill="FFFFFF"/>
        </w:rPr>
        <w:t xml:space="preserve"> 0;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Когда указателю присваивается другой указатель, то фактически первый указатель начинает также указывать на тот же адрес, на который указывает второй указатель.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Нулевые указатели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Нулевой указатель (</w:t>
      </w:r>
      <w:proofErr w:type="spellStart"/>
      <w:r w:rsidRPr="006B40B7">
        <w:rPr>
          <w:rFonts w:ascii="Arial" w:eastAsia="Calibri" w:hAnsi="Arial" w:cs="Arial"/>
          <w:color w:val="000000"/>
          <w:sz w:val="18"/>
          <w:szCs w:val="18"/>
          <w:shd w:val="clear" w:color="auto" w:fill="FFFFFF"/>
        </w:rPr>
        <w:t>null</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pointer</w:t>
      </w:r>
      <w:proofErr w:type="spellEnd"/>
      <w:r w:rsidRPr="006B40B7">
        <w:rPr>
          <w:rFonts w:ascii="Arial" w:eastAsia="Calibri" w:hAnsi="Arial" w:cs="Arial"/>
          <w:color w:val="000000"/>
          <w:sz w:val="18"/>
          <w:szCs w:val="18"/>
          <w:shd w:val="clear" w:color="auto" w:fill="FFFFFF"/>
        </w:rPr>
        <w:t xml:space="preserve">) </w:t>
      </w:r>
      <w:proofErr w:type="gramStart"/>
      <w:r w:rsidRPr="006B40B7">
        <w:rPr>
          <w:rFonts w:ascii="Arial" w:eastAsia="Calibri" w:hAnsi="Arial" w:cs="Arial"/>
          <w:color w:val="000000"/>
          <w:sz w:val="18"/>
          <w:szCs w:val="18"/>
          <w:shd w:val="clear" w:color="auto" w:fill="FFFFFF"/>
        </w:rPr>
        <w:t>- это</w:t>
      </w:r>
      <w:proofErr w:type="gramEnd"/>
      <w:r w:rsidRPr="006B40B7">
        <w:rPr>
          <w:rFonts w:ascii="Arial" w:eastAsia="Calibri" w:hAnsi="Arial" w:cs="Arial"/>
          <w:color w:val="000000"/>
          <w:sz w:val="18"/>
          <w:szCs w:val="18"/>
          <w:shd w:val="clear" w:color="auto" w:fill="FFFFFF"/>
        </w:rPr>
        <w:t xml:space="preserve"> указатель, который не указывает ни на какой объект. Если мы не хотим, чтобы указатель указывал на какой-то конкретный адрес, то можно присвоить ему условное нулевое значение. Для создания нулевого указателя можно применять различные способы: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*p1 = </w:t>
      </w:r>
      <w:proofErr w:type="spellStart"/>
      <w:r w:rsidRPr="006B40B7">
        <w:rPr>
          <w:rFonts w:ascii="Arial" w:eastAsia="Calibri" w:hAnsi="Arial" w:cs="Arial"/>
          <w:color w:val="000000"/>
          <w:sz w:val="18"/>
          <w:szCs w:val="18"/>
          <w:shd w:val="clear" w:color="auto" w:fill="FFFFFF"/>
        </w:rPr>
        <w:t>nullptr</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*p2 = NULL;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*p3 = 0;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Ссылки на указатели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Так как ссылка не является объектом, то нельзя определить указатель на ссылку, однако можно определить ссылку на указатель. Через подобную ссылку можно изменять значение, на которое указывает указатель или изменять адрес самого указателя: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#include &lt;</w:t>
      </w:r>
      <w:proofErr w:type="spellStart"/>
      <w:r w:rsidRPr="006B40B7">
        <w:rPr>
          <w:rFonts w:ascii="Arial" w:eastAsia="Calibri" w:hAnsi="Arial" w:cs="Arial"/>
          <w:color w:val="000000"/>
          <w:sz w:val="18"/>
          <w:szCs w:val="18"/>
          <w:shd w:val="clear" w:color="auto" w:fill="FFFFFF"/>
        </w:rPr>
        <w:t>iostream</w:t>
      </w:r>
      <w:proofErr w:type="spellEnd"/>
      <w:r w:rsidRPr="006B40B7">
        <w:rPr>
          <w:rFonts w:ascii="Arial" w:eastAsia="Calibri" w:hAnsi="Arial" w:cs="Arial"/>
          <w:color w:val="000000"/>
          <w:sz w:val="18"/>
          <w:szCs w:val="18"/>
          <w:shd w:val="clear" w:color="auto" w:fill="FFFFFF"/>
        </w:rPr>
        <w:t>&gt;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main</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a = 10;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b = 6;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*p = 0; // указатель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*&amp;</w:t>
      </w:r>
      <w:proofErr w:type="spellStart"/>
      <w:r w:rsidRPr="006B40B7">
        <w:rPr>
          <w:rFonts w:ascii="Arial" w:eastAsia="Calibri" w:hAnsi="Arial" w:cs="Arial"/>
          <w:color w:val="000000"/>
          <w:sz w:val="18"/>
          <w:szCs w:val="18"/>
          <w:shd w:val="clear" w:color="auto" w:fill="FFFFFF"/>
        </w:rPr>
        <w:t>pRef</w:t>
      </w:r>
      <w:proofErr w:type="spellEnd"/>
      <w:r w:rsidRPr="006B40B7">
        <w:rPr>
          <w:rFonts w:ascii="Arial" w:eastAsia="Calibri" w:hAnsi="Arial" w:cs="Arial"/>
          <w:color w:val="000000"/>
          <w:sz w:val="18"/>
          <w:szCs w:val="18"/>
          <w:shd w:val="clear" w:color="auto" w:fill="FFFFFF"/>
        </w:rPr>
        <w:t xml:space="preserve"> = p; // ссылка на указатель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pRef</w:t>
      </w:r>
      <w:proofErr w:type="spellEnd"/>
      <w:r w:rsidRPr="006B40B7">
        <w:rPr>
          <w:rFonts w:ascii="Arial" w:eastAsia="Calibri" w:hAnsi="Arial" w:cs="Arial"/>
          <w:color w:val="000000"/>
          <w:sz w:val="18"/>
          <w:szCs w:val="18"/>
          <w:shd w:val="clear" w:color="auto" w:fill="FFFFFF"/>
        </w:rPr>
        <w:t xml:space="preserve"> = &amp;a; // через ссылку указателю p присваивается адрес переменной a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"p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xml:space="preserve">=" &lt;&lt; *p &lt;&lt;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 10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pRef</w:t>
      </w:r>
      <w:proofErr w:type="spellEnd"/>
      <w:r w:rsidRPr="006B40B7">
        <w:rPr>
          <w:rFonts w:ascii="Arial" w:eastAsia="Calibri" w:hAnsi="Arial" w:cs="Arial"/>
          <w:color w:val="000000"/>
          <w:sz w:val="18"/>
          <w:szCs w:val="18"/>
          <w:shd w:val="clear" w:color="auto" w:fill="FFFFFF"/>
        </w:rPr>
        <w:t xml:space="preserve"> = 70; // изменяем значение по адресу, на который указывает указатель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"a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xml:space="preserve">=" &lt;&lt; a &lt;&lt;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 70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pRef</w:t>
      </w:r>
      <w:proofErr w:type="spellEnd"/>
      <w:r w:rsidRPr="006B40B7">
        <w:rPr>
          <w:rFonts w:ascii="Arial" w:eastAsia="Calibri" w:hAnsi="Arial" w:cs="Arial"/>
          <w:color w:val="000000"/>
          <w:sz w:val="18"/>
          <w:szCs w:val="18"/>
          <w:shd w:val="clear" w:color="auto" w:fill="FFFFFF"/>
        </w:rPr>
        <w:t xml:space="preserve"> = &amp;b; // изменяем адрес, на который указывает указатель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"p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xml:space="preserve">=" &lt;&lt; *p &lt;&lt;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 6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return</w:t>
      </w:r>
      <w:proofErr w:type="spellEnd"/>
      <w:r w:rsidRPr="006B40B7">
        <w:rPr>
          <w:rFonts w:ascii="Arial" w:eastAsia="Calibri" w:hAnsi="Arial" w:cs="Arial"/>
          <w:color w:val="000000"/>
          <w:sz w:val="18"/>
          <w:szCs w:val="18"/>
          <w:shd w:val="clear" w:color="auto" w:fill="FFFFFF"/>
        </w:rPr>
        <w:t xml:space="preserve"> 0;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Разыменование указателя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Операция разыменования указателя представляет выражение в виде *</w:t>
      </w:r>
      <w:proofErr w:type="spellStart"/>
      <w:r w:rsidRPr="006B40B7">
        <w:rPr>
          <w:rFonts w:ascii="Arial" w:eastAsia="Calibri" w:hAnsi="Arial" w:cs="Arial"/>
          <w:color w:val="000000"/>
          <w:sz w:val="18"/>
          <w:szCs w:val="18"/>
          <w:shd w:val="clear" w:color="auto" w:fill="FFFFFF"/>
        </w:rPr>
        <w:t>имя_указателя</w:t>
      </w:r>
      <w:proofErr w:type="spellEnd"/>
      <w:r w:rsidRPr="006B40B7">
        <w:rPr>
          <w:rFonts w:ascii="Arial" w:eastAsia="Calibri" w:hAnsi="Arial" w:cs="Arial"/>
          <w:color w:val="000000"/>
          <w:sz w:val="18"/>
          <w:szCs w:val="18"/>
          <w:shd w:val="clear" w:color="auto" w:fill="FFFFFF"/>
        </w:rPr>
        <w:t>. Эта операция позволяет получить объект по адресу, который хранится в указателе.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#include &lt;</w:t>
      </w:r>
      <w:proofErr w:type="spellStart"/>
      <w:r w:rsidRPr="006B40B7">
        <w:rPr>
          <w:rFonts w:ascii="Arial" w:eastAsia="Calibri" w:hAnsi="Arial" w:cs="Arial"/>
          <w:color w:val="000000"/>
          <w:sz w:val="18"/>
          <w:szCs w:val="18"/>
          <w:shd w:val="clear" w:color="auto" w:fill="FFFFFF"/>
        </w:rPr>
        <w:t>iostream</w:t>
      </w:r>
      <w:proofErr w:type="spellEnd"/>
      <w:r w:rsidRPr="006B40B7">
        <w:rPr>
          <w:rFonts w:ascii="Arial" w:eastAsia="Calibri" w:hAnsi="Arial" w:cs="Arial"/>
          <w:color w:val="000000"/>
          <w:sz w:val="18"/>
          <w:szCs w:val="18"/>
          <w:shd w:val="clear" w:color="auto" w:fill="FFFFFF"/>
        </w:rPr>
        <w:t>&gt;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using</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using</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main</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a = 10;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 &amp;a;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 25;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on</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pointer</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 &lt;&lt;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 25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on</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pointer</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 &lt;&lt;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 25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of</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variable</w:t>
      </w:r>
      <w:proofErr w:type="spellEnd"/>
      <w:r w:rsidRPr="006B40B7">
        <w:rPr>
          <w:rFonts w:ascii="Arial" w:eastAsia="Calibri" w:hAnsi="Arial" w:cs="Arial"/>
          <w:color w:val="000000"/>
          <w:sz w:val="18"/>
          <w:szCs w:val="18"/>
          <w:shd w:val="clear" w:color="auto" w:fill="FFFFFF"/>
        </w:rPr>
        <w:t xml:space="preserve"> a: " &lt;&lt; a &lt;&lt; </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 25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return</w:t>
      </w:r>
      <w:proofErr w:type="spellEnd"/>
      <w:r w:rsidRPr="006B40B7">
        <w:rPr>
          <w:rFonts w:ascii="Arial" w:eastAsia="Calibri" w:hAnsi="Arial" w:cs="Arial"/>
          <w:color w:val="000000"/>
          <w:sz w:val="18"/>
          <w:szCs w:val="18"/>
          <w:shd w:val="clear" w:color="auto" w:fill="FFFFFF"/>
        </w:rPr>
        <w:t xml:space="preserve"> 0;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Через выражение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мы можем получить значение по адресу, который хранится в указателе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а через выражение типа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 значение вложить по этому адресу новое значение.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lastRenderedPageBreak/>
        <w:t xml:space="preserve">И так как в данном случае указатель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указывает на переменную a, то при изменении значения по адресу, на который указывает указатель, также изменится и значение переменной a.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Адрес указателя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Указатель хранит адрес переменной, и по этому адресу мы можем получить значение этой переменной. Но кроме того, указатель, как и любая переменная, сам имеет адрес, по которому он располагается в памяти. Этот адрес можно получить также через операцию &amp;: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a = 10;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 &amp;a;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address</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of</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pointer</w:t>
      </w:r>
      <w:proofErr w:type="spellEnd"/>
      <w:r w:rsidRPr="006B40B7">
        <w:rPr>
          <w:rFonts w:ascii="Arial" w:eastAsia="Calibri" w:hAnsi="Arial" w:cs="Arial"/>
          <w:color w:val="000000"/>
          <w:sz w:val="18"/>
          <w:szCs w:val="18"/>
          <w:shd w:val="clear" w:color="auto" w:fill="FFFFFF"/>
        </w:rPr>
        <w:t>=" &lt;&lt; &amp;</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 адрес указателя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address</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stored</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in</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pointer</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 адрес, который хранится в указателе - адрес переменной a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on</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pointer</w:t>
      </w:r>
      <w:proofErr w:type="spellEnd"/>
      <w:r w:rsidRPr="006B40B7">
        <w:rPr>
          <w:rFonts w:ascii="Arial" w:eastAsia="Calibri" w:hAnsi="Arial" w:cs="Arial"/>
          <w:color w:val="000000"/>
          <w:sz w:val="18"/>
          <w:szCs w:val="18"/>
          <w:shd w:val="clear" w:color="auto" w:fill="FFFFFF"/>
        </w:rPr>
        <w:t>=" &lt;&lt;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 значение по адресу в указателе - значение переменной a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Операции сравнения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xml:space="preserve">К указателям могут применяться операции сравнения &gt;, &gt;=, &lt;, &lt;=,==, !=. Операции сравнения применяются только к указателям одного типа и к значениям NULL и </w:t>
      </w:r>
      <w:proofErr w:type="spellStart"/>
      <w:r w:rsidRPr="006B40B7">
        <w:rPr>
          <w:rFonts w:ascii="Arial" w:eastAsia="Calibri" w:hAnsi="Arial" w:cs="Arial"/>
          <w:color w:val="000000"/>
          <w:sz w:val="18"/>
          <w:szCs w:val="18"/>
          <w:shd w:val="clear" w:color="auto" w:fill="FFFFFF"/>
        </w:rPr>
        <w:t>nullptr</w:t>
      </w:r>
      <w:proofErr w:type="spellEnd"/>
      <w:r w:rsidRPr="006B40B7">
        <w:rPr>
          <w:rFonts w:ascii="Arial" w:eastAsia="Calibri" w:hAnsi="Arial" w:cs="Arial"/>
          <w:color w:val="000000"/>
          <w:sz w:val="18"/>
          <w:szCs w:val="18"/>
          <w:shd w:val="clear" w:color="auto" w:fill="FFFFFF"/>
        </w:rPr>
        <w:t>. Для сравнения используются номера адресов: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#include &lt;</w:t>
      </w:r>
      <w:proofErr w:type="spellStart"/>
      <w:r w:rsidRPr="006B40B7">
        <w:rPr>
          <w:rFonts w:ascii="Arial" w:eastAsia="Calibri" w:hAnsi="Arial" w:cs="Arial"/>
          <w:color w:val="000000"/>
          <w:sz w:val="18"/>
          <w:szCs w:val="18"/>
          <w:shd w:val="clear" w:color="auto" w:fill="FFFFFF"/>
        </w:rPr>
        <w:t>iostream</w:t>
      </w:r>
      <w:proofErr w:type="spellEnd"/>
      <w:r w:rsidRPr="006B40B7">
        <w:rPr>
          <w:rFonts w:ascii="Arial" w:eastAsia="Calibri" w:hAnsi="Arial" w:cs="Arial"/>
          <w:color w:val="000000"/>
          <w:sz w:val="18"/>
          <w:szCs w:val="18"/>
          <w:shd w:val="clear" w:color="auto" w:fill="FFFFFF"/>
        </w:rPr>
        <w:t>&gt;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using</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using</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main</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a = 10;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b = 20;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 &amp;a;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 &amp;b;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if</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&gt;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 &lt;&lt;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&lt;&lt; ") </w:t>
      </w:r>
      <w:proofErr w:type="spellStart"/>
      <w:r w:rsidRPr="006B40B7">
        <w:rPr>
          <w:rFonts w:ascii="Arial" w:eastAsia="Calibri" w:hAnsi="Arial" w:cs="Arial"/>
          <w:color w:val="000000"/>
          <w:sz w:val="18"/>
          <w:szCs w:val="18"/>
          <w:shd w:val="clear" w:color="auto" w:fill="FFFFFF"/>
        </w:rPr>
        <w:t>is</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greater</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than</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&lt;&lt; ")" &lt;&lt; </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else</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 &lt;&lt; </w:t>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&lt;&lt; ") </w:t>
      </w:r>
      <w:proofErr w:type="spellStart"/>
      <w:r w:rsidRPr="006B40B7">
        <w:rPr>
          <w:rFonts w:ascii="Arial" w:eastAsia="Calibri" w:hAnsi="Arial" w:cs="Arial"/>
          <w:color w:val="000000"/>
          <w:sz w:val="18"/>
          <w:szCs w:val="18"/>
          <w:shd w:val="clear" w:color="auto" w:fill="FFFFFF"/>
        </w:rPr>
        <w:t>is</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less</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or</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equal</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&lt;&lt; ")" &lt;&lt; </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return</w:t>
      </w:r>
      <w:proofErr w:type="spellEnd"/>
      <w:r w:rsidRPr="006B40B7">
        <w:rPr>
          <w:rFonts w:ascii="Arial" w:eastAsia="Calibri" w:hAnsi="Arial" w:cs="Arial"/>
          <w:color w:val="000000"/>
          <w:sz w:val="18"/>
          <w:szCs w:val="18"/>
          <w:shd w:val="clear" w:color="auto" w:fill="FFFFFF"/>
        </w:rPr>
        <w:t xml:space="preserve"> 0;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Консольный вывод в моем случае: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pa</w:t>
      </w:r>
      <w:proofErr w:type="spellEnd"/>
      <w:r w:rsidRPr="006B40B7">
        <w:rPr>
          <w:rFonts w:ascii="Arial" w:eastAsia="Calibri" w:hAnsi="Arial" w:cs="Arial"/>
          <w:color w:val="000000"/>
          <w:sz w:val="18"/>
          <w:szCs w:val="18"/>
          <w:shd w:val="clear" w:color="auto" w:fill="FFFFFF"/>
        </w:rPr>
        <w:t xml:space="preserve"> (0x60fe94) </w:t>
      </w:r>
      <w:proofErr w:type="spellStart"/>
      <w:r w:rsidRPr="006B40B7">
        <w:rPr>
          <w:rFonts w:ascii="Arial" w:eastAsia="Calibri" w:hAnsi="Arial" w:cs="Arial"/>
          <w:color w:val="000000"/>
          <w:sz w:val="18"/>
          <w:szCs w:val="18"/>
          <w:shd w:val="clear" w:color="auto" w:fill="FFFFFF"/>
        </w:rPr>
        <w:t>is</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greater</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than</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pb</w:t>
      </w:r>
      <w:proofErr w:type="spellEnd"/>
      <w:r w:rsidRPr="006B40B7">
        <w:rPr>
          <w:rFonts w:ascii="Arial" w:eastAsia="Calibri" w:hAnsi="Arial" w:cs="Arial"/>
          <w:color w:val="000000"/>
          <w:sz w:val="18"/>
          <w:szCs w:val="18"/>
          <w:shd w:val="clear" w:color="auto" w:fill="FFFFFF"/>
        </w:rPr>
        <w:t xml:space="preserve"> (0x60fe90)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Приведение типов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Иногда требуется присвоить указателю одного типа значение указателя другого типа. В этом случае следует выполнить операцию приведения типов с помощью операции (</w:t>
      </w:r>
      <w:proofErr w:type="spellStart"/>
      <w:r w:rsidRPr="006B40B7">
        <w:rPr>
          <w:rFonts w:ascii="Arial" w:eastAsia="Calibri" w:hAnsi="Arial" w:cs="Arial"/>
          <w:color w:val="000000"/>
          <w:sz w:val="18"/>
          <w:szCs w:val="18"/>
          <w:shd w:val="clear" w:color="auto" w:fill="FFFFFF"/>
        </w:rPr>
        <w:t>тип_указателя</w:t>
      </w:r>
      <w:proofErr w:type="spellEnd"/>
      <w:r w:rsidRPr="006B40B7">
        <w:rPr>
          <w:rFonts w:ascii="Arial" w:eastAsia="Calibri" w:hAnsi="Arial" w:cs="Arial"/>
          <w:color w:val="000000"/>
          <w:sz w:val="18"/>
          <w:szCs w:val="18"/>
          <w:shd w:val="clear" w:color="auto" w:fill="FFFFFF"/>
        </w:rPr>
        <w:t xml:space="preserve"> *):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#include &lt;</w:t>
      </w:r>
      <w:proofErr w:type="spellStart"/>
      <w:r w:rsidRPr="006B40B7">
        <w:rPr>
          <w:rFonts w:ascii="Arial" w:eastAsia="Calibri" w:hAnsi="Arial" w:cs="Arial"/>
          <w:color w:val="000000"/>
          <w:sz w:val="18"/>
          <w:szCs w:val="18"/>
          <w:shd w:val="clear" w:color="auto" w:fill="FFFFFF"/>
        </w:rPr>
        <w:t>iostream</w:t>
      </w:r>
      <w:proofErr w:type="spellEnd"/>
      <w:r w:rsidRPr="006B40B7">
        <w:rPr>
          <w:rFonts w:ascii="Arial" w:eastAsia="Calibri" w:hAnsi="Arial" w:cs="Arial"/>
          <w:color w:val="000000"/>
          <w:sz w:val="18"/>
          <w:szCs w:val="18"/>
          <w:shd w:val="clear" w:color="auto" w:fill="FFFFFF"/>
        </w:rPr>
        <w:t>&gt;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main</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char</w:t>
      </w:r>
      <w:proofErr w:type="spellEnd"/>
      <w:r w:rsidRPr="006B40B7">
        <w:rPr>
          <w:rFonts w:ascii="Arial" w:eastAsia="Calibri" w:hAnsi="Arial" w:cs="Arial"/>
          <w:color w:val="000000"/>
          <w:sz w:val="18"/>
          <w:szCs w:val="18"/>
          <w:shd w:val="clear" w:color="auto" w:fill="FFFFFF"/>
        </w:rPr>
        <w:t xml:space="preserve"> c = 'N';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char</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pc</w:t>
      </w:r>
      <w:proofErr w:type="spellEnd"/>
      <w:r w:rsidRPr="006B40B7">
        <w:rPr>
          <w:rFonts w:ascii="Arial" w:eastAsia="Calibri" w:hAnsi="Arial" w:cs="Arial"/>
          <w:color w:val="000000"/>
          <w:sz w:val="18"/>
          <w:szCs w:val="18"/>
          <w:shd w:val="clear" w:color="auto" w:fill="FFFFFF"/>
        </w:rPr>
        <w:t xml:space="preserve"> = &amp;c;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pd</w:t>
      </w:r>
      <w:proofErr w:type="spellEnd"/>
      <w:r w:rsidRPr="006B40B7">
        <w:rPr>
          <w:rFonts w:ascii="Arial" w:eastAsia="Calibri" w:hAnsi="Arial" w:cs="Arial"/>
          <w:color w:val="000000"/>
          <w:sz w:val="18"/>
          <w:szCs w:val="18"/>
          <w:shd w:val="clear" w:color="auto" w:fill="FFFFFF"/>
        </w:rPr>
        <w:t xml:space="preserve"> = (</w:t>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pc</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void</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pv</w:t>
      </w:r>
      <w:proofErr w:type="spellEnd"/>
      <w:r w:rsidRPr="006B40B7">
        <w:rPr>
          <w:rFonts w:ascii="Arial" w:eastAsia="Calibri" w:hAnsi="Arial" w:cs="Arial"/>
          <w:color w:val="000000"/>
          <w:sz w:val="18"/>
          <w:szCs w:val="18"/>
          <w:shd w:val="clear" w:color="auto" w:fill="FFFFFF"/>
        </w:rPr>
        <w:t xml:space="preserve"> = (</w:t>
      </w:r>
      <w:proofErr w:type="spellStart"/>
      <w:r w:rsidRPr="006B40B7">
        <w:rPr>
          <w:rFonts w:ascii="Arial" w:eastAsia="Calibri" w:hAnsi="Arial" w:cs="Arial"/>
          <w:color w:val="000000"/>
          <w:sz w:val="18"/>
          <w:szCs w:val="18"/>
          <w:shd w:val="clear" w:color="auto" w:fill="FFFFFF"/>
        </w:rPr>
        <w:t>void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pc</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pv</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pv</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pd</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pd</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return</w:t>
      </w:r>
      <w:proofErr w:type="spellEnd"/>
      <w:r w:rsidRPr="006B40B7">
        <w:rPr>
          <w:rFonts w:ascii="Arial" w:eastAsia="Calibri" w:hAnsi="Arial" w:cs="Arial"/>
          <w:color w:val="000000"/>
          <w:sz w:val="18"/>
          <w:szCs w:val="18"/>
          <w:shd w:val="clear" w:color="auto" w:fill="FFFFFF"/>
        </w:rPr>
        <w:t xml:space="preserve"> 0;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xml:space="preserve">Для преобразования указателя к другому типу в скобках перед указателем ставится тип, к которому надо преобразовать. Причем если мы не можем просто создать объект, например, переменную типа </w:t>
      </w:r>
      <w:proofErr w:type="spellStart"/>
      <w:r w:rsidRPr="006B40B7">
        <w:rPr>
          <w:rFonts w:ascii="Arial" w:eastAsia="Calibri" w:hAnsi="Arial" w:cs="Arial"/>
          <w:color w:val="000000"/>
          <w:sz w:val="18"/>
          <w:szCs w:val="18"/>
          <w:shd w:val="clear" w:color="auto" w:fill="FFFFFF"/>
        </w:rPr>
        <w:t>void</w:t>
      </w:r>
      <w:proofErr w:type="spellEnd"/>
      <w:r w:rsidRPr="006B40B7">
        <w:rPr>
          <w:rFonts w:ascii="Arial" w:eastAsia="Calibri" w:hAnsi="Arial" w:cs="Arial"/>
          <w:color w:val="000000"/>
          <w:sz w:val="18"/>
          <w:szCs w:val="18"/>
          <w:shd w:val="clear" w:color="auto" w:fill="FFFFFF"/>
        </w:rPr>
        <w:t xml:space="preserve">, то для указателя это вполне будет работать. То есть можно создать указатель типа </w:t>
      </w:r>
      <w:proofErr w:type="spellStart"/>
      <w:r w:rsidRPr="006B40B7">
        <w:rPr>
          <w:rFonts w:ascii="Arial" w:eastAsia="Calibri" w:hAnsi="Arial" w:cs="Arial"/>
          <w:color w:val="000000"/>
          <w:sz w:val="18"/>
          <w:szCs w:val="18"/>
          <w:shd w:val="clear" w:color="auto" w:fill="FFFFFF"/>
        </w:rPr>
        <w:t>void</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xml:space="preserve">Кроме того, следует отметить, что указатель на тип </w:t>
      </w:r>
      <w:proofErr w:type="spellStart"/>
      <w:r w:rsidRPr="006B40B7">
        <w:rPr>
          <w:rFonts w:ascii="Arial" w:eastAsia="Calibri" w:hAnsi="Arial" w:cs="Arial"/>
          <w:color w:val="000000"/>
          <w:sz w:val="18"/>
          <w:szCs w:val="18"/>
          <w:shd w:val="clear" w:color="auto" w:fill="FFFFFF"/>
        </w:rPr>
        <w:t>char</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char</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pc</w:t>
      </w:r>
      <w:proofErr w:type="spellEnd"/>
      <w:r w:rsidRPr="006B40B7">
        <w:rPr>
          <w:rFonts w:ascii="Arial" w:eastAsia="Calibri" w:hAnsi="Arial" w:cs="Arial"/>
          <w:color w:val="000000"/>
          <w:sz w:val="18"/>
          <w:szCs w:val="18"/>
          <w:shd w:val="clear" w:color="auto" w:fill="FFFFFF"/>
        </w:rPr>
        <w:t xml:space="preserve"> = &amp;c) при выводе на консоль система интерпретирует как строку: </w:t>
      </w:r>
      <w:r w:rsidRPr="006B40B7">
        <w:rPr>
          <w:rFonts w:ascii="Arial" w:eastAsia="Calibri" w:hAnsi="Arial" w:cs="Arial"/>
          <w:color w:val="000000"/>
          <w:sz w:val="18"/>
          <w:szCs w:val="18"/>
        </w:rPr>
        <w:br/>
      </w:r>
      <w:r w:rsidRPr="006B40B7">
        <w:rPr>
          <w:rFonts w:ascii="Arial" w:eastAsia="Calibri" w:hAnsi="Arial" w:cs="Arial"/>
          <w:color w:val="000000"/>
          <w:sz w:val="18"/>
          <w:szCs w:val="18"/>
        </w:rPr>
        <w:br/>
      </w:r>
      <w:r w:rsidRPr="006B40B7">
        <w:rPr>
          <w:rFonts w:ascii="Arial" w:eastAsia="Calibri" w:hAnsi="Arial" w:cs="Arial"/>
          <w:color w:val="000000"/>
          <w:sz w:val="18"/>
          <w:szCs w:val="18"/>
        </w:rPr>
        <w:br/>
      </w:r>
      <w:proofErr w:type="spellStart"/>
      <w:proofErr w:type="gram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proofErr w:type="gramEnd"/>
      <w:r w:rsidRPr="006B40B7">
        <w:rPr>
          <w:rFonts w:ascii="Arial" w:eastAsia="Calibri" w:hAnsi="Arial" w:cs="Arial"/>
          <w:color w:val="000000"/>
          <w:sz w:val="18"/>
          <w:szCs w:val="18"/>
          <w:shd w:val="clear" w:color="auto" w:fill="FFFFFF"/>
        </w:rPr>
        <w:t>cout</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pc</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pc</w:t>
      </w:r>
      <w:proofErr w:type="spellEnd"/>
      <w:r w:rsidRPr="006B40B7">
        <w:rPr>
          <w:rFonts w:ascii="Arial" w:eastAsia="Calibri" w:hAnsi="Arial" w:cs="Arial"/>
          <w:color w:val="000000"/>
          <w:sz w:val="18"/>
          <w:szCs w:val="18"/>
          <w:shd w:val="clear" w:color="auto" w:fill="FFFFFF"/>
        </w:rPr>
        <w:t xml:space="preserve"> &lt;&lt; </w:t>
      </w:r>
      <w:proofErr w:type="spellStart"/>
      <w:r w:rsidRPr="006B40B7">
        <w:rPr>
          <w:rFonts w:ascii="Arial" w:eastAsia="Calibri" w:hAnsi="Arial" w:cs="Arial"/>
          <w:color w:val="000000"/>
          <w:sz w:val="18"/>
          <w:szCs w:val="18"/>
          <w:shd w:val="clear" w:color="auto" w:fill="FFFFFF"/>
        </w:rPr>
        <w:t>std</w:t>
      </w:r>
      <w:proofErr w:type="spellEnd"/>
      <w:r w:rsidRPr="006B40B7">
        <w:rPr>
          <w:rFonts w:ascii="Arial" w:eastAsia="Calibri" w:hAnsi="Arial" w:cs="Arial"/>
          <w:color w:val="000000"/>
          <w:sz w:val="18"/>
          <w:szCs w:val="18"/>
          <w:shd w:val="clear" w:color="auto" w:fill="FFFFFF"/>
        </w:rPr>
        <w:t>::</w:t>
      </w:r>
      <w:proofErr w:type="spellStart"/>
      <w:r w:rsidRPr="006B40B7">
        <w:rPr>
          <w:rFonts w:ascii="Arial" w:eastAsia="Calibri" w:hAnsi="Arial" w:cs="Arial"/>
          <w:color w:val="000000"/>
          <w:sz w:val="18"/>
          <w:szCs w:val="18"/>
          <w:shd w:val="clear" w:color="auto" w:fill="FFFFFF"/>
        </w:rPr>
        <w:t>endl</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 xml:space="preserve">Поэтому если мы все-таки хотим вывести на консоль адрес, который хранится в указателе типа </w:t>
      </w:r>
      <w:proofErr w:type="spellStart"/>
      <w:r w:rsidRPr="006B40B7">
        <w:rPr>
          <w:rFonts w:ascii="Arial" w:eastAsia="Calibri" w:hAnsi="Arial" w:cs="Arial"/>
          <w:color w:val="000000"/>
          <w:sz w:val="18"/>
          <w:szCs w:val="18"/>
          <w:shd w:val="clear" w:color="auto" w:fill="FFFFFF"/>
        </w:rPr>
        <w:t>char</w:t>
      </w:r>
      <w:proofErr w:type="spellEnd"/>
      <w:r w:rsidRPr="006B40B7">
        <w:rPr>
          <w:rFonts w:ascii="Arial" w:eastAsia="Calibri" w:hAnsi="Arial" w:cs="Arial"/>
          <w:color w:val="000000"/>
          <w:sz w:val="18"/>
          <w:szCs w:val="18"/>
          <w:shd w:val="clear" w:color="auto" w:fill="FFFFFF"/>
        </w:rPr>
        <w:t xml:space="preserve">, то это указатель надо преобразовать к другому типу, например, к </w:t>
      </w:r>
      <w:proofErr w:type="spellStart"/>
      <w:r w:rsidRPr="006B40B7">
        <w:rPr>
          <w:rFonts w:ascii="Arial" w:eastAsia="Calibri" w:hAnsi="Arial" w:cs="Arial"/>
          <w:color w:val="000000"/>
          <w:sz w:val="18"/>
          <w:szCs w:val="18"/>
          <w:shd w:val="clear" w:color="auto" w:fill="FFFFFF"/>
        </w:rPr>
        <w:t>void</w:t>
      </w:r>
      <w:proofErr w:type="spellEnd"/>
      <w:r w:rsidRPr="006B40B7">
        <w:rPr>
          <w:rFonts w:ascii="Arial" w:eastAsia="Calibri" w:hAnsi="Arial" w:cs="Arial"/>
          <w:color w:val="000000"/>
          <w:sz w:val="18"/>
          <w:szCs w:val="18"/>
          <w:shd w:val="clear" w:color="auto" w:fill="FFFFFF"/>
        </w:rPr>
        <w:t xml:space="preserve">* или к </w:t>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w:t>
      </w:r>
    </w:p>
    <w:p w14:paraId="0F6B6749" w14:textId="4359BB14" w:rsid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Операторы адреса и разыменования. Операции над указателями.</w:t>
      </w:r>
    </w:p>
    <w:p w14:paraId="646AC422" w14:textId="13125FBB" w:rsidR="001A31C6" w:rsidRDefault="001A31C6" w:rsidP="001A31C6">
      <w:pPr>
        <w:spacing w:after="200" w:line="240" w:lineRule="auto"/>
        <w:ind w:left="180"/>
        <w:contextualSpacing/>
        <w:rPr>
          <w:rFonts w:ascii="Courier New" w:eastAsia="Calibri" w:hAnsi="Courier New" w:cs="Courier New"/>
          <w:sz w:val="24"/>
          <w:szCs w:val="24"/>
        </w:rPr>
      </w:pPr>
      <w:r>
        <w:rPr>
          <w:noProof/>
        </w:rPr>
        <w:lastRenderedPageBreak/>
        <w:drawing>
          <wp:inline distT="0" distB="0" distL="0" distR="0" wp14:anchorId="6C3D0D8E" wp14:editId="3D12BE11">
            <wp:extent cx="3904090" cy="417447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914" t="13606" r="32637"/>
                    <a:stretch/>
                  </pic:blipFill>
                  <pic:spPr bwMode="auto">
                    <a:xfrm>
                      <a:off x="0" y="0"/>
                      <a:ext cx="3907377" cy="4177993"/>
                    </a:xfrm>
                    <a:prstGeom prst="rect">
                      <a:avLst/>
                    </a:prstGeom>
                    <a:ln>
                      <a:noFill/>
                    </a:ln>
                    <a:extLst>
                      <a:ext uri="{53640926-AAD7-44D8-BBD7-CCE9431645EC}">
                        <a14:shadowObscured xmlns:a14="http://schemas.microsoft.com/office/drawing/2010/main"/>
                      </a:ext>
                    </a:extLst>
                  </pic:spPr>
                </pic:pic>
              </a:graphicData>
            </a:graphic>
          </wp:inline>
        </w:drawing>
      </w:r>
    </w:p>
    <w:p w14:paraId="42EF3C56" w14:textId="478F8C03" w:rsidR="001A31C6" w:rsidRPr="006B40B7" w:rsidRDefault="001A31C6" w:rsidP="001A31C6">
      <w:pPr>
        <w:spacing w:after="200" w:line="240" w:lineRule="auto"/>
        <w:ind w:left="180"/>
        <w:contextualSpacing/>
        <w:rPr>
          <w:rFonts w:ascii="Courier New" w:eastAsia="Calibri" w:hAnsi="Courier New" w:cs="Courier New"/>
          <w:sz w:val="24"/>
          <w:szCs w:val="24"/>
        </w:rPr>
      </w:pPr>
      <w:r w:rsidRPr="001A31C6">
        <w:rPr>
          <w:noProof/>
        </w:rPr>
        <w:drawing>
          <wp:inline distT="0" distB="0" distL="0" distR="0" wp14:anchorId="68FB1C57" wp14:editId="16EC8B46">
            <wp:extent cx="3880236" cy="4011374"/>
            <wp:effectExtent l="0" t="0" r="635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493" t="12783" r="32402" b="4319"/>
                    <a:stretch/>
                  </pic:blipFill>
                  <pic:spPr bwMode="auto">
                    <a:xfrm>
                      <a:off x="0" y="0"/>
                      <a:ext cx="3884293" cy="4015569"/>
                    </a:xfrm>
                    <a:prstGeom prst="rect">
                      <a:avLst/>
                    </a:prstGeom>
                    <a:ln>
                      <a:noFill/>
                    </a:ln>
                    <a:extLst>
                      <a:ext uri="{53640926-AAD7-44D8-BBD7-CCE9431645EC}">
                        <a14:shadowObscured xmlns:a14="http://schemas.microsoft.com/office/drawing/2010/main"/>
                      </a:ext>
                    </a:extLst>
                  </pic:spPr>
                </pic:pic>
              </a:graphicData>
            </a:graphic>
          </wp:inline>
        </w:drawing>
      </w:r>
    </w:p>
    <w:p w14:paraId="26662148"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Ссылки.</w:t>
      </w:r>
    </w:p>
    <w:p w14:paraId="37177EC1" w14:textId="77777777" w:rsidR="006B40B7" w:rsidRPr="006B40B7" w:rsidRDefault="006B40B7" w:rsidP="006B40B7">
      <w:pPr>
        <w:spacing w:before="100" w:beforeAutospacing="1" w:after="100" w:afterAutospacing="1" w:line="240" w:lineRule="auto"/>
        <w:rPr>
          <w:rFonts w:ascii="Arial" w:eastAsia="Calibri" w:hAnsi="Arial" w:cs="Arial"/>
          <w:color w:val="000000"/>
          <w:sz w:val="18"/>
          <w:szCs w:val="18"/>
          <w:shd w:val="clear" w:color="auto" w:fill="FFFFFF"/>
        </w:rPr>
      </w:pPr>
      <w:r w:rsidRPr="006B40B7">
        <w:rPr>
          <w:rFonts w:ascii="Arial" w:eastAsia="Calibri" w:hAnsi="Arial" w:cs="Arial"/>
          <w:color w:val="000000"/>
          <w:sz w:val="18"/>
          <w:szCs w:val="18"/>
          <w:shd w:val="clear" w:color="auto" w:fill="FFFFFF"/>
        </w:rPr>
        <w:t xml:space="preserve">Ссылка (на </w:t>
      </w:r>
      <w:proofErr w:type="spellStart"/>
      <w:r w:rsidRPr="006B40B7">
        <w:rPr>
          <w:rFonts w:ascii="Arial" w:eastAsia="Calibri" w:hAnsi="Arial" w:cs="Arial"/>
          <w:color w:val="000000"/>
          <w:sz w:val="18"/>
          <w:szCs w:val="18"/>
          <w:shd w:val="clear" w:color="auto" w:fill="FFFFFF"/>
        </w:rPr>
        <w:t>неконстантное</w:t>
      </w:r>
      <w:proofErr w:type="spellEnd"/>
      <w:r w:rsidRPr="006B40B7">
        <w:rPr>
          <w:rFonts w:ascii="Arial" w:eastAsia="Calibri" w:hAnsi="Arial" w:cs="Arial"/>
          <w:color w:val="000000"/>
          <w:sz w:val="18"/>
          <w:szCs w:val="18"/>
          <w:shd w:val="clear" w:color="auto" w:fill="FFFFFF"/>
        </w:rPr>
        <w:t xml:space="preserve"> значение) объявляется с использованием амперсанда (&amp;) между типом данных и именем ссылки: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xml:space="preserve"> = 7; // обычная переменная </w:t>
      </w:r>
      <w:r w:rsidRPr="006B40B7">
        <w:rPr>
          <w:rFonts w:ascii="Arial" w:eastAsia="Calibri" w:hAnsi="Arial" w:cs="Arial"/>
          <w:color w:val="000000"/>
          <w:sz w:val="18"/>
          <w:szCs w:val="18"/>
        </w:rPr>
        <w:br/>
      </w:r>
      <w:proofErr w:type="spellStart"/>
      <w:r w:rsidRPr="006B40B7">
        <w:rPr>
          <w:rFonts w:ascii="Arial" w:eastAsia="Calibri" w:hAnsi="Arial" w:cs="Arial"/>
          <w:color w:val="000000"/>
          <w:sz w:val="18"/>
          <w:szCs w:val="18"/>
          <w:shd w:val="clear" w:color="auto" w:fill="FFFFFF"/>
        </w:rPr>
        <w:t>int</w:t>
      </w:r>
      <w:proofErr w:type="spellEnd"/>
      <w:r w:rsidRPr="006B40B7">
        <w:rPr>
          <w:rFonts w:ascii="Arial" w:eastAsia="Calibri" w:hAnsi="Arial" w:cs="Arial"/>
          <w:color w:val="000000"/>
          <w:sz w:val="18"/>
          <w:szCs w:val="18"/>
          <w:shd w:val="clear" w:color="auto" w:fill="FFFFFF"/>
        </w:rPr>
        <w:t xml:space="preserve"> &amp;</w:t>
      </w:r>
      <w:proofErr w:type="spellStart"/>
      <w:r w:rsidRPr="006B40B7">
        <w:rPr>
          <w:rFonts w:ascii="Arial" w:eastAsia="Calibri" w:hAnsi="Arial" w:cs="Arial"/>
          <w:color w:val="000000"/>
          <w:sz w:val="18"/>
          <w:szCs w:val="18"/>
          <w:shd w:val="clear" w:color="auto" w:fill="FFFFFF"/>
        </w:rPr>
        <w:t>ref</w:t>
      </w:r>
      <w:proofErr w:type="spellEnd"/>
      <w:r w:rsidRPr="006B40B7">
        <w:rPr>
          <w:rFonts w:ascii="Arial" w:eastAsia="Calibri" w:hAnsi="Arial" w:cs="Arial"/>
          <w:color w:val="000000"/>
          <w:sz w:val="18"/>
          <w:szCs w:val="18"/>
          <w:shd w:val="clear" w:color="auto" w:fill="FFFFFF"/>
        </w:rPr>
        <w:t xml:space="preserve"> =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xml:space="preserve">; // ссылка на переменную </w:t>
      </w:r>
      <w:proofErr w:type="spellStart"/>
      <w:r w:rsidRPr="006B40B7">
        <w:rPr>
          <w:rFonts w:ascii="Arial" w:eastAsia="Calibri" w:hAnsi="Arial" w:cs="Arial"/>
          <w:color w:val="000000"/>
          <w:sz w:val="18"/>
          <w:szCs w:val="18"/>
          <w:shd w:val="clear" w:color="auto" w:fill="FFFFFF"/>
        </w:rPr>
        <w:t>value</w:t>
      </w:r>
      <w:proofErr w:type="spellEnd"/>
      <w:r w:rsidRPr="006B40B7">
        <w:rPr>
          <w:rFonts w:ascii="Arial" w:eastAsia="Calibri" w:hAnsi="Arial" w:cs="Arial"/>
          <w:color w:val="000000"/>
          <w:sz w:val="18"/>
          <w:szCs w:val="18"/>
          <w:shd w:val="clear" w:color="auto" w:fill="FFFFFF"/>
        </w:rPr>
        <w:t> </w:t>
      </w:r>
      <w:r w:rsidRPr="006B40B7">
        <w:rPr>
          <w:rFonts w:ascii="Arial" w:eastAsia="Calibri" w:hAnsi="Arial" w:cs="Arial"/>
          <w:color w:val="000000"/>
          <w:sz w:val="18"/>
          <w:szCs w:val="18"/>
        </w:rPr>
        <w:br/>
      </w:r>
      <w:r w:rsidRPr="006B40B7">
        <w:rPr>
          <w:rFonts w:ascii="Arial" w:eastAsia="Calibri" w:hAnsi="Arial" w:cs="Arial"/>
          <w:color w:val="000000"/>
          <w:sz w:val="18"/>
          <w:szCs w:val="18"/>
          <w:shd w:val="clear" w:color="auto" w:fill="FFFFFF"/>
        </w:rPr>
        <w:t>В этом контексте амперсанд не означает «оператор адреса», он означает «ссылка на».</w:t>
      </w:r>
    </w:p>
    <w:p w14:paraId="1B66836A" w14:textId="77777777" w:rsidR="006B40B7" w:rsidRPr="006B40B7" w:rsidRDefault="006B40B7" w:rsidP="006B40B7">
      <w:pPr>
        <w:spacing w:before="100" w:beforeAutospacing="1" w:after="100" w:afterAutospacing="1" w:line="240" w:lineRule="auto"/>
        <w:rPr>
          <w:rFonts w:ascii="Arial" w:eastAsia="Calibri" w:hAnsi="Arial" w:cs="Arial"/>
          <w:color w:val="000000"/>
          <w:sz w:val="18"/>
          <w:szCs w:val="18"/>
          <w:shd w:val="clear" w:color="auto" w:fill="FFFFFF"/>
        </w:rPr>
      </w:pPr>
      <w:r w:rsidRPr="006B40B7">
        <w:rPr>
          <w:rFonts w:ascii="Open Sans" w:eastAsia="Calibri" w:hAnsi="Open Sans" w:cs="Times New Roman"/>
          <w:color w:val="000000"/>
          <w:spacing w:val="5"/>
          <w:sz w:val="18"/>
          <w:szCs w:val="18"/>
          <w:shd w:val="clear" w:color="auto" w:fill="FFFFFF"/>
        </w:rPr>
        <w:lastRenderedPageBreak/>
        <w:t>Ссылки чаще всего используются в качестве </w:t>
      </w:r>
      <w:hyperlink r:id="rId37" w:tgtFrame="_blank" w:history="1">
        <w:r w:rsidRPr="006B40B7">
          <w:rPr>
            <w:rFonts w:ascii="Open Sans" w:eastAsia="Calibri" w:hAnsi="Open Sans" w:cs="Times New Roman"/>
            <w:b/>
            <w:bCs/>
            <w:color w:val="00B5B5"/>
            <w:spacing w:val="5"/>
            <w:sz w:val="18"/>
            <w:szCs w:val="18"/>
            <w:shd w:val="clear" w:color="auto" w:fill="FFFFFF"/>
          </w:rPr>
          <w:t>параметров</w:t>
        </w:r>
      </w:hyperlink>
      <w:r w:rsidRPr="006B40B7">
        <w:rPr>
          <w:rFonts w:ascii="Open Sans" w:eastAsia="Calibri" w:hAnsi="Open Sans" w:cs="Times New Roman"/>
          <w:color w:val="000000"/>
          <w:spacing w:val="5"/>
          <w:sz w:val="18"/>
          <w:szCs w:val="18"/>
          <w:shd w:val="clear" w:color="auto" w:fill="FFFFFF"/>
        </w:rPr>
        <w:t> в функциях. В этом контексте ссылка-параметр работает как псевдоним аргумента, и сам аргумент не копируется при передаче в параметр. Это, в свою очередь, улучшает производительность, если аргумент слишком большой или затратный для копирования.</w:t>
      </w:r>
    </w:p>
    <w:p w14:paraId="46CC300E"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225C6BEB"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Применение указателей для работы с массивами. Одномерный динамический массив. Выделение/высвобождение памяти.</w:t>
      </w:r>
    </w:p>
    <w:p w14:paraId="4EA4E040"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Под объявлением одномерного </w:t>
      </w:r>
      <w:bookmarkStart w:id="68" w:name="keyword13"/>
      <w:bookmarkEnd w:id="68"/>
      <w:r w:rsidRPr="006B40B7">
        <w:rPr>
          <w:rFonts w:ascii="Tahoma" w:eastAsia="Times New Roman" w:hAnsi="Tahoma" w:cs="Tahoma"/>
          <w:i/>
          <w:iCs/>
          <w:color w:val="000000"/>
          <w:sz w:val="18"/>
          <w:szCs w:val="18"/>
          <w:lang w:eastAsia="ru-RU"/>
        </w:rPr>
        <w:t>динамического массива</w:t>
      </w:r>
      <w:r w:rsidRPr="006B40B7">
        <w:rPr>
          <w:rFonts w:ascii="Tahoma" w:eastAsia="Times New Roman" w:hAnsi="Tahoma" w:cs="Tahoma"/>
          <w:color w:val="000000"/>
          <w:sz w:val="18"/>
          <w:szCs w:val="18"/>
          <w:lang w:eastAsia="ru-RU"/>
        </w:rPr>
        <w:t> понимают объявление указателя на переменную заданного типа для того, чтобы данную переменную можно было использовать как </w:t>
      </w:r>
      <w:bookmarkStart w:id="69" w:name="keyword14"/>
      <w:bookmarkEnd w:id="69"/>
      <w:r w:rsidRPr="006B40B7">
        <w:rPr>
          <w:rFonts w:ascii="Tahoma" w:eastAsia="Times New Roman" w:hAnsi="Tahoma" w:cs="Tahoma"/>
          <w:i/>
          <w:iCs/>
          <w:color w:val="000000"/>
          <w:sz w:val="18"/>
          <w:szCs w:val="18"/>
          <w:lang w:eastAsia="ru-RU"/>
        </w:rPr>
        <w:t>динамический массив</w:t>
      </w:r>
      <w:r w:rsidRPr="006B40B7">
        <w:rPr>
          <w:rFonts w:ascii="Tahoma" w:eastAsia="Times New Roman" w:hAnsi="Tahoma" w:cs="Tahoma"/>
          <w:color w:val="000000"/>
          <w:sz w:val="18"/>
          <w:szCs w:val="18"/>
          <w:lang w:eastAsia="ru-RU"/>
        </w:rPr>
        <w:t>.</w:t>
      </w:r>
    </w:p>
    <w:p w14:paraId="263BD4D6"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70" w:name="keyword15"/>
      <w:bookmarkEnd w:id="70"/>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w:t>
      </w:r>
    </w:p>
    <w:p w14:paraId="6060EA8F"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 xml:space="preserve">Тип * </w:t>
      </w: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w:t>
      </w:r>
    </w:p>
    <w:p w14:paraId="01136178"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Tahoma" w:eastAsia="Times New Roman" w:hAnsi="Tahoma" w:cs="Tahoma"/>
          <w:color w:val="000000"/>
          <w:sz w:val="18"/>
          <w:szCs w:val="18"/>
          <w:lang w:eastAsia="ru-RU"/>
        </w:rPr>
        <w:t> – </w:t>
      </w:r>
      <w:bookmarkStart w:id="71" w:name="keyword16"/>
      <w:bookmarkEnd w:id="71"/>
      <w:r w:rsidRPr="006B40B7">
        <w:rPr>
          <w:rFonts w:ascii="Tahoma" w:eastAsia="Times New Roman" w:hAnsi="Tahoma" w:cs="Tahoma"/>
          <w:i/>
          <w:iCs/>
          <w:color w:val="000000"/>
          <w:sz w:val="18"/>
          <w:szCs w:val="18"/>
          <w:lang w:eastAsia="ru-RU"/>
        </w:rPr>
        <w:t>идентификатор</w:t>
      </w:r>
      <w:r w:rsidRPr="006B40B7">
        <w:rPr>
          <w:rFonts w:ascii="Tahoma" w:eastAsia="Times New Roman" w:hAnsi="Tahoma" w:cs="Tahoma"/>
          <w:color w:val="000000"/>
          <w:sz w:val="18"/>
          <w:szCs w:val="18"/>
          <w:lang w:eastAsia="ru-RU"/>
        </w:rPr>
        <w:t> массива, то есть имя указателя для выделяемого </w:t>
      </w:r>
      <w:bookmarkStart w:id="72" w:name="keyword17"/>
      <w:bookmarkEnd w:id="72"/>
      <w:r w:rsidRPr="006B40B7">
        <w:rPr>
          <w:rFonts w:ascii="Tahoma" w:eastAsia="Times New Roman" w:hAnsi="Tahoma" w:cs="Tahoma"/>
          <w:i/>
          <w:iCs/>
          <w:color w:val="000000"/>
          <w:sz w:val="18"/>
          <w:szCs w:val="18"/>
          <w:lang w:eastAsia="ru-RU"/>
        </w:rPr>
        <w:t>блока памяти</w:t>
      </w:r>
      <w:r w:rsidRPr="006B40B7">
        <w:rPr>
          <w:rFonts w:ascii="Tahoma" w:eastAsia="Times New Roman" w:hAnsi="Tahoma" w:cs="Tahoma"/>
          <w:color w:val="000000"/>
          <w:sz w:val="18"/>
          <w:szCs w:val="18"/>
          <w:lang w:eastAsia="ru-RU"/>
        </w:rPr>
        <w:t>.</w:t>
      </w:r>
    </w:p>
    <w:p w14:paraId="5F8EF330"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Courier New" w:eastAsia="Times New Roman" w:hAnsi="Courier New" w:cs="Courier New"/>
          <w:color w:val="8B0000"/>
          <w:sz w:val="18"/>
          <w:szCs w:val="18"/>
          <w:lang w:eastAsia="ru-RU"/>
        </w:rPr>
        <w:t>Тип</w:t>
      </w:r>
      <w:r w:rsidRPr="006B40B7">
        <w:rPr>
          <w:rFonts w:ascii="Tahoma" w:eastAsia="Times New Roman" w:hAnsi="Tahoma" w:cs="Tahoma"/>
          <w:color w:val="000000"/>
          <w:sz w:val="18"/>
          <w:szCs w:val="18"/>
          <w:lang w:eastAsia="ru-RU"/>
        </w:rPr>
        <w:t> – тип элементов объявляемого </w:t>
      </w:r>
      <w:bookmarkStart w:id="73" w:name="keyword18"/>
      <w:bookmarkEnd w:id="73"/>
      <w:r w:rsidRPr="006B40B7">
        <w:rPr>
          <w:rFonts w:ascii="Tahoma" w:eastAsia="Times New Roman" w:hAnsi="Tahoma" w:cs="Tahoma"/>
          <w:i/>
          <w:iCs/>
          <w:color w:val="000000"/>
          <w:sz w:val="18"/>
          <w:szCs w:val="18"/>
          <w:lang w:eastAsia="ru-RU"/>
        </w:rPr>
        <w:t>динамического массива</w:t>
      </w:r>
      <w:r w:rsidRPr="006B40B7">
        <w:rPr>
          <w:rFonts w:ascii="Tahoma" w:eastAsia="Times New Roman" w:hAnsi="Tahoma" w:cs="Tahoma"/>
          <w:color w:val="000000"/>
          <w:sz w:val="18"/>
          <w:szCs w:val="18"/>
          <w:lang w:eastAsia="ru-RU"/>
        </w:rPr>
        <w:t>. Элементами </w:t>
      </w:r>
      <w:bookmarkStart w:id="74" w:name="keyword19"/>
      <w:bookmarkEnd w:id="74"/>
      <w:r w:rsidRPr="006B40B7">
        <w:rPr>
          <w:rFonts w:ascii="Tahoma" w:eastAsia="Times New Roman" w:hAnsi="Tahoma" w:cs="Tahoma"/>
          <w:i/>
          <w:iCs/>
          <w:color w:val="000000"/>
          <w:sz w:val="18"/>
          <w:szCs w:val="18"/>
          <w:lang w:eastAsia="ru-RU"/>
        </w:rPr>
        <w:t>динамического массива</w:t>
      </w:r>
      <w:r w:rsidRPr="006B40B7">
        <w:rPr>
          <w:rFonts w:ascii="Tahoma" w:eastAsia="Times New Roman" w:hAnsi="Tahoma" w:cs="Tahoma"/>
          <w:color w:val="000000"/>
          <w:sz w:val="18"/>
          <w:szCs w:val="18"/>
          <w:lang w:eastAsia="ru-RU"/>
        </w:rPr>
        <w:t> не могут быть функции и элементы типа </w:t>
      </w:r>
      <w:proofErr w:type="spellStart"/>
      <w:r w:rsidRPr="006B40B7">
        <w:rPr>
          <w:rFonts w:ascii="Courier New" w:eastAsia="Times New Roman" w:hAnsi="Courier New" w:cs="Courier New"/>
          <w:color w:val="8B0000"/>
          <w:sz w:val="18"/>
          <w:szCs w:val="18"/>
          <w:lang w:eastAsia="ru-RU"/>
        </w:rPr>
        <w:t>void</w:t>
      </w:r>
      <w:proofErr w:type="spellEnd"/>
      <w:r w:rsidRPr="006B40B7">
        <w:rPr>
          <w:rFonts w:ascii="Tahoma" w:eastAsia="Times New Roman" w:hAnsi="Tahoma" w:cs="Tahoma"/>
          <w:color w:val="000000"/>
          <w:sz w:val="18"/>
          <w:szCs w:val="18"/>
          <w:lang w:eastAsia="ru-RU"/>
        </w:rPr>
        <w:t>.</w:t>
      </w:r>
    </w:p>
    <w:p w14:paraId="0A1453EE"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val="en-US" w:eastAsia="ru-RU"/>
        </w:rPr>
      </w:pPr>
      <w:r w:rsidRPr="006B40B7">
        <w:rPr>
          <w:rFonts w:ascii="Tahoma" w:eastAsia="Times New Roman" w:hAnsi="Tahoma" w:cs="Tahoma"/>
          <w:color w:val="000000"/>
          <w:sz w:val="18"/>
          <w:szCs w:val="18"/>
          <w:lang w:eastAsia="ru-RU"/>
        </w:rPr>
        <w:t>Например</w:t>
      </w:r>
      <w:r w:rsidRPr="006B40B7">
        <w:rPr>
          <w:rFonts w:ascii="Tahoma" w:eastAsia="Times New Roman" w:hAnsi="Tahoma" w:cs="Tahoma"/>
          <w:color w:val="000000"/>
          <w:sz w:val="18"/>
          <w:szCs w:val="18"/>
          <w:lang w:val="en-US" w:eastAsia="ru-RU"/>
        </w:rPr>
        <w:t>:</w:t>
      </w:r>
    </w:p>
    <w:p w14:paraId="48E48815"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 xml:space="preserve">int *a; </w:t>
      </w:r>
    </w:p>
    <w:p w14:paraId="0245776F"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double *d;</w:t>
      </w:r>
    </w:p>
    <w:p w14:paraId="3E037CB8"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В данных примерах </w:t>
      </w:r>
      <w:r w:rsidRPr="006B40B7">
        <w:rPr>
          <w:rFonts w:ascii="Courier New" w:eastAsia="Times New Roman" w:hAnsi="Courier New" w:cs="Courier New"/>
          <w:color w:val="8B0000"/>
          <w:sz w:val="18"/>
          <w:szCs w:val="18"/>
          <w:lang w:eastAsia="ru-RU"/>
        </w:rPr>
        <w:t>a</w:t>
      </w:r>
      <w:r w:rsidRPr="006B40B7">
        <w:rPr>
          <w:rFonts w:ascii="Tahoma" w:eastAsia="Times New Roman" w:hAnsi="Tahoma" w:cs="Tahoma"/>
          <w:color w:val="000000"/>
          <w:sz w:val="18"/>
          <w:szCs w:val="18"/>
          <w:lang w:eastAsia="ru-RU"/>
        </w:rPr>
        <w:t> и </w:t>
      </w:r>
      <w:r w:rsidRPr="006B40B7">
        <w:rPr>
          <w:rFonts w:ascii="Courier New" w:eastAsia="Times New Roman" w:hAnsi="Courier New" w:cs="Courier New"/>
          <w:color w:val="8B0000"/>
          <w:sz w:val="18"/>
          <w:szCs w:val="18"/>
          <w:lang w:eastAsia="ru-RU"/>
        </w:rPr>
        <w:t>d</w:t>
      </w:r>
      <w:r w:rsidRPr="006B40B7">
        <w:rPr>
          <w:rFonts w:ascii="Tahoma" w:eastAsia="Times New Roman" w:hAnsi="Tahoma" w:cs="Tahoma"/>
          <w:color w:val="000000"/>
          <w:sz w:val="18"/>
          <w:szCs w:val="18"/>
          <w:lang w:eastAsia="ru-RU"/>
        </w:rPr>
        <w:t> являются указателями на начало выделяемого участка памяти. Указатели принимают </w:t>
      </w:r>
      <w:bookmarkStart w:id="75" w:name="keyword20"/>
      <w:bookmarkEnd w:id="75"/>
      <w:r w:rsidRPr="006B40B7">
        <w:rPr>
          <w:rFonts w:ascii="Tahoma" w:eastAsia="Times New Roman" w:hAnsi="Tahoma" w:cs="Tahoma"/>
          <w:i/>
          <w:iCs/>
          <w:color w:val="000000"/>
          <w:sz w:val="18"/>
          <w:szCs w:val="18"/>
          <w:lang w:eastAsia="ru-RU"/>
        </w:rPr>
        <w:t>значение</w:t>
      </w:r>
      <w:r w:rsidRPr="006B40B7">
        <w:rPr>
          <w:rFonts w:ascii="Tahoma" w:eastAsia="Times New Roman" w:hAnsi="Tahoma" w:cs="Tahoma"/>
          <w:color w:val="000000"/>
          <w:sz w:val="18"/>
          <w:szCs w:val="18"/>
          <w:lang w:eastAsia="ru-RU"/>
        </w:rPr>
        <w:t> адреса выделяемой области памяти для значений типа </w:t>
      </w:r>
      <w:proofErr w:type="spellStart"/>
      <w:r w:rsidRPr="006B40B7">
        <w:rPr>
          <w:rFonts w:ascii="Courier New" w:eastAsia="Times New Roman" w:hAnsi="Courier New" w:cs="Courier New"/>
          <w:color w:val="8B0000"/>
          <w:sz w:val="18"/>
          <w:szCs w:val="18"/>
          <w:lang w:eastAsia="ru-RU"/>
        </w:rPr>
        <w:t>int</w:t>
      </w:r>
      <w:proofErr w:type="spellEnd"/>
      <w:r w:rsidRPr="006B40B7">
        <w:rPr>
          <w:rFonts w:ascii="Tahoma" w:eastAsia="Times New Roman" w:hAnsi="Tahoma" w:cs="Tahoma"/>
          <w:color w:val="000000"/>
          <w:sz w:val="18"/>
          <w:szCs w:val="18"/>
          <w:lang w:eastAsia="ru-RU"/>
        </w:rPr>
        <w:t> и типа </w:t>
      </w:r>
      <w:proofErr w:type="spellStart"/>
      <w:r w:rsidRPr="006B40B7">
        <w:rPr>
          <w:rFonts w:ascii="Courier New" w:eastAsia="Times New Roman" w:hAnsi="Courier New" w:cs="Courier New"/>
          <w:color w:val="8B0000"/>
          <w:sz w:val="18"/>
          <w:szCs w:val="18"/>
          <w:lang w:eastAsia="ru-RU"/>
        </w:rPr>
        <w:t>double</w:t>
      </w:r>
      <w:proofErr w:type="spellEnd"/>
      <w:r w:rsidRPr="006B40B7">
        <w:rPr>
          <w:rFonts w:ascii="Tahoma" w:eastAsia="Times New Roman" w:hAnsi="Tahoma" w:cs="Tahoma"/>
          <w:color w:val="000000"/>
          <w:sz w:val="18"/>
          <w:szCs w:val="18"/>
          <w:lang w:eastAsia="ru-RU"/>
        </w:rPr>
        <w:t> соответственно.</w:t>
      </w:r>
    </w:p>
    <w:p w14:paraId="26D47CCF"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Таким образом, при динамическом распределении памяти для динамических массивов следует описать соответствующий </w:t>
      </w:r>
      <w:bookmarkStart w:id="76" w:name="keyword21"/>
      <w:bookmarkEnd w:id="76"/>
      <w:r w:rsidRPr="006B40B7">
        <w:rPr>
          <w:rFonts w:ascii="Tahoma" w:eastAsia="Times New Roman" w:hAnsi="Tahoma" w:cs="Tahoma"/>
          <w:i/>
          <w:iCs/>
          <w:color w:val="000000"/>
          <w:sz w:val="18"/>
          <w:szCs w:val="18"/>
          <w:lang w:eastAsia="ru-RU"/>
        </w:rPr>
        <w:t>указатель</w:t>
      </w:r>
      <w:r w:rsidRPr="006B40B7">
        <w:rPr>
          <w:rFonts w:ascii="Tahoma" w:eastAsia="Times New Roman" w:hAnsi="Tahoma" w:cs="Tahoma"/>
          <w:color w:val="000000"/>
          <w:sz w:val="18"/>
          <w:szCs w:val="18"/>
          <w:lang w:eastAsia="ru-RU"/>
        </w:rPr>
        <w:t>, которому будет присвоено </w:t>
      </w:r>
      <w:bookmarkStart w:id="77" w:name="keyword22"/>
      <w:bookmarkEnd w:id="77"/>
      <w:r w:rsidRPr="006B40B7">
        <w:rPr>
          <w:rFonts w:ascii="Tahoma" w:eastAsia="Times New Roman" w:hAnsi="Tahoma" w:cs="Tahoma"/>
          <w:i/>
          <w:iCs/>
          <w:color w:val="000000"/>
          <w:sz w:val="18"/>
          <w:szCs w:val="18"/>
          <w:lang w:eastAsia="ru-RU"/>
        </w:rPr>
        <w:t>значение</w:t>
      </w:r>
      <w:r w:rsidRPr="006B40B7">
        <w:rPr>
          <w:rFonts w:ascii="Tahoma" w:eastAsia="Times New Roman" w:hAnsi="Tahoma" w:cs="Tahoma"/>
          <w:color w:val="000000"/>
          <w:sz w:val="18"/>
          <w:szCs w:val="18"/>
          <w:lang w:eastAsia="ru-RU"/>
        </w:rPr>
        <w:t> адреса начала области выделенной памяти.</w:t>
      </w:r>
    </w:p>
    <w:p w14:paraId="40C4D323" w14:textId="77777777" w:rsidR="006B40B7" w:rsidRPr="006B40B7" w:rsidRDefault="006B40B7" w:rsidP="006B40B7">
      <w:pPr>
        <w:keepNext/>
        <w:shd w:val="clear" w:color="auto" w:fill="FFFFFF"/>
        <w:spacing w:before="75" w:after="75" w:line="276" w:lineRule="auto"/>
        <w:outlineLvl w:val="2"/>
        <w:rPr>
          <w:rFonts w:ascii="Tahoma" w:eastAsia="Times New Roman" w:hAnsi="Tahoma" w:cs="Tahoma"/>
          <w:b/>
          <w:bCs/>
          <w:color w:val="000000"/>
          <w:sz w:val="18"/>
          <w:szCs w:val="18"/>
        </w:rPr>
      </w:pPr>
      <w:bookmarkStart w:id="78" w:name="sect3"/>
      <w:bookmarkEnd w:id="78"/>
      <w:r w:rsidRPr="006B40B7">
        <w:rPr>
          <w:rFonts w:ascii="Tahoma" w:eastAsia="Times New Roman" w:hAnsi="Tahoma" w:cs="Tahoma"/>
          <w:b/>
          <w:bCs/>
          <w:color w:val="000000"/>
          <w:sz w:val="18"/>
          <w:szCs w:val="18"/>
        </w:rPr>
        <w:t>Выделение памяти под одномерный динамический массив</w:t>
      </w:r>
    </w:p>
    <w:p w14:paraId="59E4B98F"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Для того чтобы выделить </w:t>
      </w:r>
      <w:bookmarkStart w:id="79" w:name="keyword23"/>
      <w:bookmarkEnd w:id="79"/>
      <w:r w:rsidRPr="006B40B7">
        <w:rPr>
          <w:rFonts w:ascii="Tahoma" w:eastAsia="Times New Roman" w:hAnsi="Tahoma" w:cs="Tahoma"/>
          <w:i/>
          <w:iCs/>
          <w:color w:val="000000"/>
          <w:sz w:val="18"/>
          <w:szCs w:val="18"/>
          <w:lang w:eastAsia="ru-RU"/>
        </w:rPr>
        <w:t>память</w:t>
      </w:r>
      <w:r w:rsidRPr="006B40B7">
        <w:rPr>
          <w:rFonts w:ascii="Tahoma" w:eastAsia="Times New Roman" w:hAnsi="Tahoma" w:cs="Tahoma"/>
          <w:color w:val="000000"/>
          <w:sz w:val="18"/>
          <w:szCs w:val="18"/>
          <w:lang w:eastAsia="ru-RU"/>
        </w:rPr>
        <w:t> под одномерный </w:t>
      </w:r>
      <w:bookmarkStart w:id="80" w:name="keyword24"/>
      <w:bookmarkEnd w:id="80"/>
      <w:r w:rsidRPr="006B40B7">
        <w:rPr>
          <w:rFonts w:ascii="Tahoma" w:eastAsia="Times New Roman" w:hAnsi="Tahoma" w:cs="Tahoma"/>
          <w:i/>
          <w:iCs/>
          <w:color w:val="000000"/>
          <w:sz w:val="18"/>
          <w:szCs w:val="18"/>
          <w:lang w:eastAsia="ru-RU"/>
        </w:rPr>
        <w:t>динамический массив</w:t>
      </w:r>
      <w:r w:rsidRPr="006B40B7">
        <w:rPr>
          <w:rFonts w:ascii="Tahoma" w:eastAsia="Times New Roman" w:hAnsi="Tahoma" w:cs="Tahoma"/>
          <w:color w:val="000000"/>
          <w:sz w:val="18"/>
          <w:szCs w:val="18"/>
          <w:lang w:eastAsia="ru-RU"/>
        </w:rPr>
        <w:t> в языке С++ существует 2 способа.</w:t>
      </w:r>
    </w:p>
    <w:p w14:paraId="36AF869B"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1) </w:t>
      </w:r>
      <w:r w:rsidRPr="006B40B7">
        <w:rPr>
          <w:rFonts w:ascii="Tahoma" w:eastAsia="Times New Roman" w:hAnsi="Tahoma" w:cs="Tahoma"/>
          <w:i/>
          <w:iCs/>
          <w:color w:val="000000"/>
          <w:sz w:val="18"/>
          <w:szCs w:val="18"/>
          <w:lang w:eastAsia="ru-RU"/>
        </w:rPr>
        <w:t>при помощи операции</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Tahoma" w:eastAsia="Times New Roman" w:hAnsi="Tahoma" w:cs="Tahoma"/>
          <w:color w:val="000000"/>
          <w:sz w:val="18"/>
          <w:szCs w:val="18"/>
          <w:lang w:eastAsia="ru-RU"/>
        </w:rPr>
        <w:t>, которая выделяет для размещения массива участок динамической памяти соответствующего размера и не позволяет инициализировать элементы массива.</w:t>
      </w:r>
    </w:p>
    <w:p w14:paraId="06CBB21E"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81" w:name="keyword25"/>
      <w:bookmarkEnd w:id="81"/>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w:t>
      </w:r>
    </w:p>
    <w:p w14:paraId="4F7CD927"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 xml:space="preserve"> =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Courier New" w:eastAsia="Times New Roman" w:hAnsi="Courier New" w:cs="Courier New"/>
          <w:color w:val="8B0000"/>
          <w:sz w:val="18"/>
          <w:szCs w:val="18"/>
          <w:lang w:eastAsia="ru-RU"/>
        </w:rPr>
        <w:t xml:space="preserve"> Тип [</w:t>
      </w:r>
      <w:proofErr w:type="spellStart"/>
      <w:r w:rsidRPr="006B40B7">
        <w:rPr>
          <w:rFonts w:ascii="Courier New" w:eastAsia="Times New Roman" w:hAnsi="Courier New" w:cs="Courier New"/>
          <w:color w:val="8B0000"/>
          <w:sz w:val="18"/>
          <w:szCs w:val="18"/>
          <w:lang w:eastAsia="ru-RU"/>
        </w:rPr>
        <w:t>ВыражениеТипаКонстанты</w:t>
      </w:r>
      <w:proofErr w:type="spellEnd"/>
      <w:r w:rsidRPr="006B40B7">
        <w:rPr>
          <w:rFonts w:ascii="Courier New" w:eastAsia="Times New Roman" w:hAnsi="Courier New" w:cs="Courier New"/>
          <w:color w:val="8B0000"/>
          <w:sz w:val="18"/>
          <w:szCs w:val="18"/>
          <w:lang w:eastAsia="ru-RU"/>
        </w:rPr>
        <w:t>];</w:t>
      </w:r>
    </w:p>
    <w:p w14:paraId="03A3861D"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Tahoma" w:eastAsia="Times New Roman" w:hAnsi="Tahoma" w:cs="Tahoma"/>
          <w:color w:val="000000"/>
          <w:sz w:val="18"/>
          <w:szCs w:val="18"/>
          <w:lang w:eastAsia="ru-RU"/>
        </w:rPr>
        <w:t> – </w:t>
      </w:r>
      <w:bookmarkStart w:id="82" w:name="keyword26"/>
      <w:bookmarkEnd w:id="82"/>
      <w:r w:rsidRPr="006B40B7">
        <w:rPr>
          <w:rFonts w:ascii="Tahoma" w:eastAsia="Times New Roman" w:hAnsi="Tahoma" w:cs="Tahoma"/>
          <w:i/>
          <w:iCs/>
          <w:color w:val="000000"/>
          <w:sz w:val="18"/>
          <w:szCs w:val="18"/>
          <w:lang w:eastAsia="ru-RU"/>
        </w:rPr>
        <w:t>идентификатор</w:t>
      </w:r>
      <w:r w:rsidRPr="006B40B7">
        <w:rPr>
          <w:rFonts w:ascii="Tahoma" w:eastAsia="Times New Roman" w:hAnsi="Tahoma" w:cs="Tahoma"/>
          <w:color w:val="000000"/>
          <w:sz w:val="18"/>
          <w:szCs w:val="18"/>
          <w:lang w:eastAsia="ru-RU"/>
        </w:rPr>
        <w:t> массива, то есть имя указателя для выделяемого </w:t>
      </w:r>
      <w:bookmarkStart w:id="83" w:name="keyword27"/>
      <w:bookmarkEnd w:id="83"/>
      <w:r w:rsidRPr="006B40B7">
        <w:rPr>
          <w:rFonts w:ascii="Tahoma" w:eastAsia="Times New Roman" w:hAnsi="Tahoma" w:cs="Tahoma"/>
          <w:i/>
          <w:iCs/>
          <w:color w:val="000000"/>
          <w:sz w:val="18"/>
          <w:szCs w:val="18"/>
          <w:lang w:eastAsia="ru-RU"/>
        </w:rPr>
        <w:t>блока памяти</w:t>
      </w:r>
      <w:r w:rsidRPr="006B40B7">
        <w:rPr>
          <w:rFonts w:ascii="Tahoma" w:eastAsia="Times New Roman" w:hAnsi="Tahoma" w:cs="Tahoma"/>
          <w:color w:val="000000"/>
          <w:sz w:val="18"/>
          <w:szCs w:val="18"/>
          <w:lang w:eastAsia="ru-RU"/>
        </w:rPr>
        <w:t>.</w:t>
      </w:r>
    </w:p>
    <w:p w14:paraId="335CAAF4"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Courier New" w:eastAsia="Times New Roman" w:hAnsi="Courier New" w:cs="Courier New"/>
          <w:color w:val="8B0000"/>
          <w:sz w:val="18"/>
          <w:szCs w:val="18"/>
          <w:lang w:eastAsia="ru-RU"/>
        </w:rPr>
        <w:t>Тип</w:t>
      </w:r>
      <w:r w:rsidRPr="006B40B7">
        <w:rPr>
          <w:rFonts w:ascii="Tahoma" w:eastAsia="Times New Roman" w:hAnsi="Tahoma" w:cs="Tahoma"/>
          <w:color w:val="000000"/>
          <w:sz w:val="18"/>
          <w:szCs w:val="18"/>
          <w:lang w:eastAsia="ru-RU"/>
        </w:rPr>
        <w:t> – тип указателя на </w:t>
      </w:r>
      <w:bookmarkStart w:id="84" w:name="keyword28"/>
      <w:bookmarkEnd w:id="84"/>
      <w:r w:rsidRPr="006B40B7">
        <w:rPr>
          <w:rFonts w:ascii="Tahoma" w:eastAsia="Times New Roman" w:hAnsi="Tahoma" w:cs="Tahoma"/>
          <w:i/>
          <w:iCs/>
          <w:color w:val="000000"/>
          <w:sz w:val="18"/>
          <w:szCs w:val="18"/>
          <w:lang w:eastAsia="ru-RU"/>
        </w:rPr>
        <w:t>массив</w:t>
      </w:r>
      <w:r w:rsidRPr="006B40B7">
        <w:rPr>
          <w:rFonts w:ascii="Tahoma" w:eastAsia="Times New Roman" w:hAnsi="Tahoma" w:cs="Tahoma"/>
          <w:color w:val="000000"/>
          <w:sz w:val="18"/>
          <w:szCs w:val="18"/>
          <w:lang w:eastAsia="ru-RU"/>
        </w:rPr>
        <w:t>.</w:t>
      </w:r>
    </w:p>
    <w:p w14:paraId="051710C3"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Courier New" w:eastAsia="Times New Roman" w:hAnsi="Courier New" w:cs="Courier New"/>
          <w:color w:val="8B0000"/>
          <w:sz w:val="18"/>
          <w:szCs w:val="18"/>
          <w:lang w:eastAsia="ru-RU"/>
        </w:rPr>
        <w:t>ВыражениеТипаКонстанты</w:t>
      </w:r>
      <w:proofErr w:type="spellEnd"/>
      <w:r w:rsidRPr="006B40B7">
        <w:rPr>
          <w:rFonts w:ascii="Tahoma" w:eastAsia="Times New Roman" w:hAnsi="Tahoma" w:cs="Tahoma"/>
          <w:color w:val="000000"/>
          <w:sz w:val="18"/>
          <w:szCs w:val="18"/>
          <w:lang w:eastAsia="ru-RU"/>
        </w:rPr>
        <w:t> – задает количество элементов (</w:t>
      </w:r>
      <w:bookmarkStart w:id="85" w:name="keyword29"/>
      <w:bookmarkEnd w:id="85"/>
      <w:r w:rsidRPr="006B40B7">
        <w:rPr>
          <w:rFonts w:ascii="Tahoma" w:eastAsia="Times New Roman" w:hAnsi="Tahoma" w:cs="Tahoma"/>
          <w:i/>
          <w:iCs/>
          <w:color w:val="000000"/>
          <w:sz w:val="18"/>
          <w:szCs w:val="18"/>
          <w:lang w:eastAsia="ru-RU"/>
        </w:rPr>
        <w:t>размерность) массива</w:t>
      </w:r>
      <w:r w:rsidRPr="006B40B7">
        <w:rPr>
          <w:rFonts w:ascii="Tahoma" w:eastAsia="Times New Roman" w:hAnsi="Tahoma" w:cs="Tahoma"/>
          <w:color w:val="000000"/>
          <w:sz w:val="18"/>
          <w:szCs w:val="18"/>
          <w:lang w:eastAsia="ru-RU"/>
        </w:rPr>
        <w:t>. </w:t>
      </w:r>
      <w:bookmarkStart w:id="86" w:name="keyword30"/>
      <w:bookmarkEnd w:id="86"/>
      <w:r w:rsidRPr="006B40B7">
        <w:rPr>
          <w:rFonts w:ascii="Tahoma" w:eastAsia="Times New Roman" w:hAnsi="Tahoma" w:cs="Tahoma"/>
          <w:i/>
          <w:iCs/>
          <w:color w:val="000000"/>
          <w:sz w:val="18"/>
          <w:szCs w:val="18"/>
          <w:lang w:eastAsia="ru-RU"/>
        </w:rPr>
        <w:t>Выражение</w:t>
      </w:r>
      <w:r w:rsidRPr="006B40B7">
        <w:rPr>
          <w:rFonts w:ascii="Tahoma" w:eastAsia="Times New Roman" w:hAnsi="Tahoma" w:cs="Tahoma"/>
          <w:color w:val="000000"/>
          <w:sz w:val="18"/>
          <w:szCs w:val="18"/>
          <w:lang w:eastAsia="ru-RU"/>
        </w:rPr>
        <w:t> константного типа вычисляется на этапе компиляции.</w:t>
      </w:r>
    </w:p>
    <w:p w14:paraId="60EAAC34"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Например:</w:t>
      </w:r>
    </w:p>
    <w:p w14:paraId="25DD3CE8"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int</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mas</w:t>
      </w:r>
      <w:proofErr w:type="spellEnd"/>
      <w:r w:rsidRPr="006B40B7">
        <w:rPr>
          <w:rFonts w:ascii="Courier New" w:eastAsia="Times New Roman" w:hAnsi="Courier New" w:cs="Courier New"/>
          <w:color w:val="8B0000"/>
          <w:sz w:val="18"/>
          <w:szCs w:val="18"/>
          <w:lang w:eastAsia="ru-RU"/>
        </w:rPr>
        <w:t xml:space="preserve">; </w:t>
      </w:r>
    </w:p>
    <w:p w14:paraId="337646FB"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mas</w:t>
      </w:r>
      <w:proofErr w:type="spellEnd"/>
      <w:r w:rsidRPr="006B40B7">
        <w:rPr>
          <w:rFonts w:ascii="Courier New" w:eastAsia="Times New Roman" w:hAnsi="Courier New" w:cs="Courier New"/>
          <w:color w:val="8B0000"/>
          <w:sz w:val="18"/>
          <w:szCs w:val="18"/>
          <w:lang w:eastAsia="ru-RU"/>
        </w:rPr>
        <w:t xml:space="preserve"> =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int</w:t>
      </w:r>
      <w:proofErr w:type="spellEnd"/>
      <w:r w:rsidRPr="006B40B7">
        <w:rPr>
          <w:rFonts w:ascii="Courier New" w:eastAsia="Times New Roman" w:hAnsi="Courier New" w:cs="Courier New"/>
          <w:color w:val="8B0000"/>
          <w:sz w:val="18"/>
          <w:szCs w:val="18"/>
          <w:lang w:eastAsia="ru-RU"/>
        </w:rPr>
        <w:t xml:space="preserve"> [100]; /*выделение динамической памяти </w:t>
      </w:r>
    </w:p>
    <w:p w14:paraId="5B8DD596"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 xml:space="preserve">                       размером 100*</w:t>
      </w:r>
      <w:proofErr w:type="spellStart"/>
      <w:r w:rsidRPr="006B40B7">
        <w:rPr>
          <w:rFonts w:ascii="Courier New" w:eastAsia="Times New Roman" w:hAnsi="Courier New" w:cs="Courier New"/>
          <w:color w:val="8B0000"/>
          <w:sz w:val="18"/>
          <w:szCs w:val="18"/>
          <w:lang w:eastAsia="ru-RU"/>
        </w:rPr>
        <w:t>sizeof</w:t>
      </w:r>
      <w:proofErr w:type="spellEnd"/>
      <w:r w:rsidRPr="006B40B7">
        <w:rPr>
          <w:rFonts w:ascii="Courier New" w:eastAsia="Times New Roman" w:hAnsi="Courier New" w:cs="Courier New"/>
          <w:color w:val="8B0000"/>
          <w:sz w:val="18"/>
          <w:szCs w:val="18"/>
          <w:lang w:eastAsia="ru-RU"/>
        </w:rPr>
        <w:t>(</w:t>
      </w:r>
      <w:proofErr w:type="spellStart"/>
      <w:r w:rsidRPr="006B40B7">
        <w:rPr>
          <w:rFonts w:ascii="Courier New" w:eastAsia="Times New Roman" w:hAnsi="Courier New" w:cs="Courier New"/>
          <w:color w:val="8B0000"/>
          <w:sz w:val="18"/>
          <w:szCs w:val="18"/>
          <w:lang w:eastAsia="ru-RU"/>
        </w:rPr>
        <w:t>int</w:t>
      </w:r>
      <w:proofErr w:type="spellEnd"/>
      <w:r w:rsidRPr="006B40B7">
        <w:rPr>
          <w:rFonts w:ascii="Courier New" w:eastAsia="Times New Roman" w:hAnsi="Courier New" w:cs="Courier New"/>
          <w:color w:val="8B0000"/>
          <w:sz w:val="18"/>
          <w:szCs w:val="18"/>
          <w:lang w:eastAsia="ru-RU"/>
        </w:rPr>
        <w:t>) байтов*/</w:t>
      </w:r>
    </w:p>
    <w:p w14:paraId="6B47C37E"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double</w:t>
      </w:r>
      <w:proofErr w:type="spellEnd"/>
      <w:r w:rsidRPr="006B40B7">
        <w:rPr>
          <w:rFonts w:ascii="Courier New" w:eastAsia="Times New Roman" w:hAnsi="Courier New" w:cs="Courier New"/>
          <w:color w:val="8B0000"/>
          <w:sz w:val="18"/>
          <w:szCs w:val="18"/>
          <w:lang w:eastAsia="ru-RU"/>
        </w:rPr>
        <w:t xml:space="preserve"> *m =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double</w:t>
      </w:r>
      <w:proofErr w:type="spellEnd"/>
      <w:r w:rsidRPr="006B40B7">
        <w:rPr>
          <w:rFonts w:ascii="Courier New" w:eastAsia="Times New Roman" w:hAnsi="Courier New" w:cs="Courier New"/>
          <w:color w:val="8B0000"/>
          <w:sz w:val="18"/>
          <w:szCs w:val="18"/>
          <w:lang w:eastAsia="ru-RU"/>
        </w:rPr>
        <w:t xml:space="preserve"> [n]; /*выделение динамической </w:t>
      </w:r>
    </w:p>
    <w:p w14:paraId="3B23971C"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 xml:space="preserve">                 памяти размером n*</w:t>
      </w:r>
      <w:proofErr w:type="spellStart"/>
      <w:r w:rsidRPr="006B40B7">
        <w:rPr>
          <w:rFonts w:ascii="Courier New" w:eastAsia="Times New Roman" w:hAnsi="Courier New" w:cs="Courier New"/>
          <w:color w:val="8B0000"/>
          <w:sz w:val="18"/>
          <w:szCs w:val="18"/>
          <w:lang w:eastAsia="ru-RU"/>
        </w:rPr>
        <w:t>sizeof</w:t>
      </w:r>
      <w:proofErr w:type="spellEnd"/>
      <w:r w:rsidRPr="006B40B7">
        <w:rPr>
          <w:rFonts w:ascii="Courier New" w:eastAsia="Times New Roman" w:hAnsi="Courier New" w:cs="Courier New"/>
          <w:color w:val="8B0000"/>
          <w:sz w:val="18"/>
          <w:szCs w:val="18"/>
          <w:lang w:eastAsia="ru-RU"/>
        </w:rPr>
        <w:t>(</w:t>
      </w:r>
      <w:proofErr w:type="spellStart"/>
      <w:r w:rsidRPr="006B40B7">
        <w:rPr>
          <w:rFonts w:ascii="Courier New" w:eastAsia="Times New Roman" w:hAnsi="Courier New" w:cs="Courier New"/>
          <w:color w:val="8B0000"/>
          <w:sz w:val="18"/>
          <w:szCs w:val="18"/>
          <w:lang w:eastAsia="ru-RU"/>
        </w:rPr>
        <w:t>double</w:t>
      </w:r>
      <w:proofErr w:type="spellEnd"/>
      <w:r w:rsidRPr="006B40B7">
        <w:rPr>
          <w:rFonts w:ascii="Courier New" w:eastAsia="Times New Roman" w:hAnsi="Courier New" w:cs="Courier New"/>
          <w:color w:val="8B0000"/>
          <w:sz w:val="18"/>
          <w:szCs w:val="18"/>
          <w:lang w:eastAsia="ru-RU"/>
        </w:rPr>
        <w:t>) байтов*/</w:t>
      </w:r>
    </w:p>
    <w:p w14:paraId="5F68DB05"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long</w:t>
      </w:r>
      <w:proofErr w:type="spellEnd"/>
      <w:r w:rsidRPr="006B40B7">
        <w:rPr>
          <w:rFonts w:ascii="Courier New" w:eastAsia="Times New Roman" w:hAnsi="Courier New" w:cs="Courier New"/>
          <w:color w:val="8B0000"/>
          <w:sz w:val="18"/>
          <w:szCs w:val="18"/>
          <w:lang w:eastAsia="ru-RU"/>
        </w:rPr>
        <w:t xml:space="preserve"> (*</w:t>
      </w:r>
      <w:proofErr w:type="spellStart"/>
      <w:proofErr w:type="gramStart"/>
      <w:r w:rsidRPr="006B40B7">
        <w:rPr>
          <w:rFonts w:ascii="Courier New" w:eastAsia="Times New Roman" w:hAnsi="Courier New" w:cs="Courier New"/>
          <w:color w:val="8B0000"/>
          <w:sz w:val="18"/>
          <w:szCs w:val="18"/>
          <w:lang w:eastAsia="ru-RU"/>
        </w:rPr>
        <w:t>lm</w:t>
      </w:r>
      <w:proofErr w:type="spellEnd"/>
      <w:r w:rsidRPr="006B40B7">
        <w:rPr>
          <w:rFonts w:ascii="Courier New" w:eastAsia="Times New Roman" w:hAnsi="Courier New" w:cs="Courier New"/>
          <w:color w:val="8B0000"/>
          <w:sz w:val="18"/>
          <w:szCs w:val="18"/>
          <w:lang w:eastAsia="ru-RU"/>
        </w:rPr>
        <w:t>)[</w:t>
      </w:r>
      <w:proofErr w:type="gramEnd"/>
      <w:r w:rsidRPr="006B40B7">
        <w:rPr>
          <w:rFonts w:ascii="Courier New" w:eastAsia="Times New Roman" w:hAnsi="Courier New" w:cs="Courier New"/>
          <w:color w:val="8B0000"/>
          <w:sz w:val="18"/>
          <w:szCs w:val="18"/>
          <w:lang w:eastAsia="ru-RU"/>
        </w:rPr>
        <w:t xml:space="preserve">4]; </w:t>
      </w:r>
    </w:p>
    <w:p w14:paraId="54A74474"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lm</w:t>
      </w:r>
      <w:proofErr w:type="spellEnd"/>
      <w:r w:rsidRPr="006B40B7">
        <w:rPr>
          <w:rFonts w:ascii="Courier New" w:eastAsia="Times New Roman" w:hAnsi="Courier New" w:cs="Courier New"/>
          <w:color w:val="8B0000"/>
          <w:sz w:val="18"/>
          <w:szCs w:val="18"/>
          <w:lang w:eastAsia="ru-RU"/>
        </w:rPr>
        <w:t xml:space="preserve"> =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long</w:t>
      </w:r>
      <w:proofErr w:type="spellEnd"/>
      <w:r w:rsidRPr="006B40B7">
        <w:rPr>
          <w:rFonts w:ascii="Courier New" w:eastAsia="Times New Roman" w:hAnsi="Courier New" w:cs="Courier New"/>
          <w:color w:val="8B0000"/>
          <w:sz w:val="18"/>
          <w:szCs w:val="18"/>
          <w:lang w:eastAsia="ru-RU"/>
        </w:rPr>
        <w:t xml:space="preserve"> [2] [4]; /*выделение динамической памяти </w:t>
      </w:r>
    </w:p>
    <w:p w14:paraId="2FF9F6B9"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 xml:space="preserve">                    размером 2*4*</w:t>
      </w:r>
      <w:proofErr w:type="spellStart"/>
      <w:r w:rsidRPr="006B40B7">
        <w:rPr>
          <w:rFonts w:ascii="Courier New" w:eastAsia="Times New Roman" w:hAnsi="Courier New" w:cs="Courier New"/>
          <w:color w:val="8B0000"/>
          <w:sz w:val="18"/>
          <w:szCs w:val="18"/>
          <w:lang w:eastAsia="ru-RU"/>
        </w:rPr>
        <w:t>sizeof</w:t>
      </w:r>
      <w:proofErr w:type="spellEnd"/>
      <w:r w:rsidRPr="006B40B7">
        <w:rPr>
          <w:rFonts w:ascii="Courier New" w:eastAsia="Times New Roman" w:hAnsi="Courier New" w:cs="Courier New"/>
          <w:color w:val="8B0000"/>
          <w:sz w:val="18"/>
          <w:szCs w:val="18"/>
          <w:lang w:eastAsia="ru-RU"/>
        </w:rPr>
        <w:t>(</w:t>
      </w:r>
      <w:proofErr w:type="spellStart"/>
      <w:r w:rsidRPr="006B40B7">
        <w:rPr>
          <w:rFonts w:ascii="Courier New" w:eastAsia="Times New Roman" w:hAnsi="Courier New" w:cs="Courier New"/>
          <w:color w:val="8B0000"/>
          <w:sz w:val="18"/>
          <w:szCs w:val="18"/>
          <w:lang w:eastAsia="ru-RU"/>
        </w:rPr>
        <w:t>long</w:t>
      </w:r>
      <w:proofErr w:type="spellEnd"/>
      <w:r w:rsidRPr="006B40B7">
        <w:rPr>
          <w:rFonts w:ascii="Courier New" w:eastAsia="Times New Roman" w:hAnsi="Courier New" w:cs="Courier New"/>
          <w:color w:val="8B0000"/>
          <w:sz w:val="18"/>
          <w:szCs w:val="18"/>
          <w:lang w:eastAsia="ru-RU"/>
        </w:rPr>
        <w:t>) байтов*/</w:t>
      </w:r>
    </w:p>
    <w:p w14:paraId="237AF638"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lastRenderedPageBreak/>
        <w:t>При выделении динамической памяти размеры массива должны быть полностью определены.</w:t>
      </w:r>
    </w:p>
    <w:p w14:paraId="3F44821C"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2) </w:t>
      </w:r>
      <w:r w:rsidRPr="006B40B7">
        <w:rPr>
          <w:rFonts w:ascii="Tahoma" w:eastAsia="Times New Roman" w:hAnsi="Tahoma" w:cs="Tahoma"/>
          <w:i/>
          <w:iCs/>
          <w:color w:val="000000"/>
          <w:sz w:val="18"/>
          <w:szCs w:val="18"/>
          <w:lang w:eastAsia="ru-RU"/>
        </w:rPr>
        <w:t>при помощи библиотечной функции</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malloc</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calloc</w:t>
      </w:r>
      <w:proofErr w:type="spellEnd"/>
      <w:r w:rsidRPr="006B40B7">
        <w:rPr>
          <w:rFonts w:ascii="Courier New" w:eastAsia="Times New Roman" w:hAnsi="Courier New" w:cs="Courier New"/>
          <w:color w:val="8B0000"/>
          <w:sz w:val="18"/>
          <w:szCs w:val="18"/>
          <w:lang w:eastAsia="ru-RU"/>
        </w:rPr>
        <w:t>)</w:t>
      </w:r>
      <w:r w:rsidRPr="006B40B7">
        <w:rPr>
          <w:rFonts w:ascii="Tahoma" w:eastAsia="Times New Roman" w:hAnsi="Tahoma" w:cs="Tahoma"/>
          <w:color w:val="000000"/>
          <w:sz w:val="18"/>
          <w:szCs w:val="18"/>
          <w:lang w:eastAsia="ru-RU"/>
        </w:rPr>
        <w:t>, которая служит для выделения динамической памяти.</w:t>
      </w:r>
    </w:p>
    <w:p w14:paraId="424035C0"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87" w:name="keyword31"/>
      <w:bookmarkEnd w:id="87"/>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w:t>
      </w:r>
    </w:p>
    <w:p w14:paraId="345AEED4"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 xml:space="preserve"> = (Тип *) </w:t>
      </w:r>
      <w:proofErr w:type="spellStart"/>
      <w:r w:rsidRPr="006B40B7">
        <w:rPr>
          <w:rFonts w:ascii="Courier New" w:eastAsia="Times New Roman" w:hAnsi="Courier New" w:cs="Courier New"/>
          <w:color w:val="8B0000"/>
          <w:sz w:val="18"/>
          <w:szCs w:val="18"/>
          <w:lang w:eastAsia="ru-RU"/>
        </w:rPr>
        <w:t>malloc</w:t>
      </w:r>
      <w:proofErr w:type="spellEnd"/>
      <w:r w:rsidRPr="006B40B7">
        <w:rPr>
          <w:rFonts w:ascii="Courier New" w:eastAsia="Times New Roman" w:hAnsi="Courier New" w:cs="Courier New"/>
          <w:color w:val="8B0000"/>
          <w:sz w:val="18"/>
          <w:szCs w:val="18"/>
          <w:lang w:eastAsia="ru-RU"/>
        </w:rPr>
        <w:t>(N*</w:t>
      </w:r>
      <w:proofErr w:type="spellStart"/>
      <w:proofErr w:type="gramStart"/>
      <w:r w:rsidRPr="006B40B7">
        <w:rPr>
          <w:rFonts w:ascii="Courier New" w:eastAsia="Times New Roman" w:hAnsi="Courier New" w:cs="Courier New"/>
          <w:color w:val="8B0000"/>
          <w:sz w:val="18"/>
          <w:szCs w:val="18"/>
          <w:lang w:eastAsia="ru-RU"/>
        </w:rPr>
        <w:t>sizeof</w:t>
      </w:r>
      <w:proofErr w:type="spellEnd"/>
      <w:r w:rsidRPr="006B40B7">
        <w:rPr>
          <w:rFonts w:ascii="Courier New" w:eastAsia="Times New Roman" w:hAnsi="Courier New" w:cs="Courier New"/>
          <w:color w:val="8B0000"/>
          <w:sz w:val="18"/>
          <w:szCs w:val="18"/>
          <w:lang w:eastAsia="ru-RU"/>
        </w:rPr>
        <w:t>(</w:t>
      </w:r>
      <w:proofErr w:type="gramEnd"/>
      <w:r w:rsidRPr="006B40B7">
        <w:rPr>
          <w:rFonts w:ascii="Courier New" w:eastAsia="Times New Roman" w:hAnsi="Courier New" w:cs="Courier New"/>
          <w:color w:val="8B0000"/>
          <w:sz w:val="18"/>
          <w:szCs w:val="18"/>
          <w:lang w:eastAsia="ru-RU"/>
        </w:rPr>
        <w:t>Тип));</w:t>
      </w:r>
    </w:p>
    <w:p w14:paraId="1F88F9F5"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или</w:t>
      </w:r>
    </w:p>
    <w:p w14:paraId="64E9F5A8"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 xml:space="preserve"> = (Тип *) </w:t>
      </w:r>
      <w:proofErr w:type="spellStart"/>
      <w:proofErr w:type="gramStart"/>
      <w:r w:rsidRPr="006B40B7">
        <w:rPr>
          <w:rFonts w:ascii="Courier New" w:eastAsia="Times New Roman" w:hAnsi="Courier New" w:cs="Courier New"/>
          <w:color w:val="8B0000"/>
          <w:sz w:val="18"/>
          <w:szCs w:val="18"/>
          <w:lang w:eastAsia="ru-RU"/>
        </w:rPr>
        <w:t>calloc</w:t>
      </w:r>
      <w:proofErr w:type="spellEnd"/>
      <w:r w:rsidRPr="006B40B7">
        <w:rPr>
          <w:rFonts w:ascii="Courier New" w:eastAsia="Times New Roman" w:hAnsi="Courier New" w:cs="Courier New"/>
          <w:color w:val="8B0000"/>
          <w:sz w:val="18"/>
          <w:szCs w:val="18"/>
          <w:lang w:eastAsia="ru-RU"/>
        </w:rPr>
        <w:t>(</w:t>
      </w:r>
      <w:proofErr w:type="gramEnd"/>
      <w:r w:rsidRPr="006B40B7">
        <w:rPr>
          <w:rFonts w:ascii="Courier New" w:eastAsia="Times New Roman" w:hAnsi="Courier New" w:cs="Courier New"/>
          <w:color w:val="8B0000"/>
          <w:sz w:val="18"/>
          <w:szCs w:val="18"/>
          <w:lang w:eastAsia="ru-RU"/>
        </w:rPr>
        <w:t xml:space="preserve">N, </w:t>
      </w:r>
      <w:proofErr w:type="spellStart"/>
      <w:r w:rsidRPr="006B40B7">
        <w:rPr>
          <w:rFonts w:ascii="Courier New" w:eastAsia="Times New Roman" w:hAnsi="Courier New" w:cs="Courier New"/>
          <w:color w:val="8B0000"/>
          <w:sz w:val="18"/>
          <w:szCs w:val="18"/>
          <w:lang w:eastAsia="ru-RU"/>
        </w:rPr>
        <w:t>sizeof</w:t>
      </w:r>
      <w:proofErr w:type="spellEnd"/>
      <w:r w:rsidRPr="006B40B7">
        <w:rPr>
          <w:rFonts w:ascii="Courier New" w:eastAsia="Times New Roman" w:hAnsi="Courier New" w:cs="Courier New"/>
          <w:color w:val="8B0000"/>
          <w:sz w:val="18"/>
          <w:szCs w:val="18"/>
          <w:lang w:eastAsia="ru-RU"/>
        </w:rPr>
        <w:t>(Тип));</w:t>
      </w:r>
    </w:p>
    <w:p w14:paraId="7E821D12"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Tahoma" w:eastAsia="Times New Roman" w:hAnsi="Tahoma" w:cs="Tahoma"/>
          <w:color w:val="000000"/>
          <w:sz w:val="18"/>
          <w:szCs w:val="18"/>
          <w:lang w:eastAsia="ru-RU"/>
        </w:rPr>
        <w:t> – </w:t>
      </w:r>
      <w:bookmarkStart w:id="88" w:name="keyword32"/>
      <w:bookmarkEnd w:id="88"/>
      <w:r w:rsidRPr="006B40B7">
        <w:rPr>
          <w:rFonts w:ascii="Tahoma" w:eastAsia="Times New Roman" w:hAnsi="Tahoma" w:cs="Tahoma"/>
          <w:i/>
          <w:iCs/>
          <w:color w:val="000000"/>
          <w:sz w:val="18"/>
          <w:szCs w:val="18"/>
          <w:lang w:eastAsia="ru-RU"/>
        </w:rPr>
        <w:t>идентификатор</w:t>
      </w:r>
      <w:r w:rsidRPr="006B40B7">
        <w:rPr>
          <w:rFonts w:ascii="Tahoma" w:eastAsia="Times New Roman" w:hAnsi="Tahoma" w:cs="Tahoma"/>
          <w:color w:val="000000"/>
          <w:sz w:val="18"/>
          <w:szCs w:val="18"/>
          <w:lang w:eastAsia="ru-RU"/>
        </w:rPr>
        <w:t> массива, то есть имя указателя для выделяемого </w:t>
      </w:r>
      <w:bookmarkStart w:id="89" w:name="keyword33"/>
      <w:bookmarkEnd w:id="89"/>
      <w:r w:rsidRPr="006B40B7">
        <w:rPr>
          <w:rFonts w:ascii="Tahoma" w:eastAsia="Times New Roman" w:hAnsi="Tahoma" w:cs="Tahoma"/>
          <w:i/>
          <w:iCs/>
          <w:color w:val="000000"/>
          <w:sz w:val="18"/>
          <w:szCs w:val="18"/>
          <w:lang w:eastAsia="ru-RU"/>
        </w:rPr>
        <w:t>блока памяти</w:t>
      </w:r>
      <w:r w:rsidRPr="006B40B7">
        <w:rPr>
          <w:rFonts w:ascii="Tahoma" w:eastAsia="Times New Roman" w:hAnsi="Tahoma" w:cs="Tahoma"/>
          <w:color w:val="000000"/>
          <w:sz w:val="18"/>
          <w:szCs w:val="18"/>
          <w:lang w:eastAsia="ru-RU"/>
        </w:rPr>
        <w:t>.</w:t>
      </w:r>
    </w:p>
    <w:p w14:paraId="60A24315"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Courier New" w:eastAsia="Times New Roman" w:hAnsi="Courier New" w:cs="Courier New"/>
          <w:color w:val="8B0000"/>
          <w:sz w:val="18"/>
          <w:szCs w:val="18"/>
          <w:lang w:eastAsia="ru-RU"/>
        </w:rPr>
        <w:t>Тип</w:t>
      </w:r>
      <w:r w:rsidRPr="006B40B7">
        <w:rPr>
          <w:rFonts w:ascii="Tahoma" w:eastAsia="Times New Roman" w:hAnsi="Tahoma" w:cs="Tahoma"/>
          <w:color w:val="000000"/>
          <w:sz w:val="18"/>
          <w:szCs w:val="18"/>
          <w:lang w:eastAsia="ru-RU"/>
        </w:rPr>
        <w:t> – тип указателя на </w:t>
      </w:r>
      <w:bookmarkStart w:id="90" w:name="keyword34"/>
      <w:bookmarkEnd w:id="90"/>
      <w:r w:rsidRPr="006B40B7">
        <w:rPr>
          <w:rFonts w:ascii="Tahoma" w:eastAsia="Times New Roman" w:hAnsi="Tahoma" w:cs="Tahoma"/>
          <w:i/>
          <w:iCs/>
          <w:color w:val="000000"/>
          <w:sz w:val="18"/>
          <w:szCs w:val="18"/>
          <w:lang w:eastAsia="ru-RU"/>
        </w:rPr>
        <w:t>массив</w:t>
      </w:r>
      <w:r w:rsidRPr="006B40B7">
        <w:rPr>
          <w:rFonts w:ascii="Tahoma" w:eastAsia="Times New Roman" w:hAnsi="Tahoma" w:cs="Tahoma"/>
          <w:color w:val="000000"/>
          <w:sz w:val="18"/>
          <w:szCs w:val="18"/>
          <w:lang w:eastAsia="ru-RU"/>
        </w:rPr>
        <w:t>.</w:t>
      </w:r>
    </w:p>
    <w:p w14:paraId="4BF46D19"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Courier New" w:eastAsia="Times New Roman" w:hAnsi="Courier New" w:cs="Courier New"/>
          <w:color w:val="8B0000"/>
          <w:sz w:val="18"/>
          <w:szCs w:val="18"/>
          <w:lang w:eastAsia="ru-RU"/>
        </w:rPr>
        <w:t>N</w:t>
      </w:r>
      <w:r w:rsidRPr="006B40B7">
        <w:rPr>
          <w:rFonts w:ascii="Tahoma" w:eastAsia="Times New Roman" w:hAnsi="Tahoma" w:cs="Tahoma"/>
          <w:color w:val="000000"/>
          <w:sz w:val="18"/>
          <w:szCs w:val="18"/>
          <w:lang w:eastAsia="ru-RU"/>
        </w:rPr>
        <w:t> – количество элементов массива.</w:t>
      </w:r>
    </w:p>
    <w:p w14:paraId="7B0A2435"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Например:</w:t>
      </w:r>
    </w:p>
    <w:p w14:paraId="4F1BF412"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float *a;</w:t>
      </w:r>
    </w:p>
    <w:p w14:paraId="7E6F4940"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a</w:t>
      </w:r>
      <w:proofErr w:type="gramStart"/>
      <w:r w:rsidRPr="006B40B7">
        <w:rPr>
          <w:rFonts w:ascii="Courier New" w:eastAsia="Times New Roman" w:hAnsi="Courier New" w:cs="Courier New"/>
          <w:color w:val="8B0000"/>
          <w:sz w:val="18"/>
          <w:szCs w:val="18"/>
          <w:lang w:val="en-US" w:eastAsia="ru-RU"/>
        </w:rPr>
        <w:t>=(</w:t>
      </w:r>
      <w:proofErr w:type="gramEnd"/>
      <w:r w:rsidRPr="006B40B7">
        <w:rPr>
          <w:rFonts w:ascii="Courier New" w:eastAsia="Times New Roman" w:hAnsi="Courier New" w:cs="Courier New"/>
          <w:color w:val="8B0000"/>
          <w:sz w:val="18"/>
          <w:szCs w:val="18"/>
          <w:lang w:val="en-US" w:eastAsia="ru-RU"/>
        </w:rPr>
        <w:t>float *)malloc(10*</w:t>
      </w:r>
      <w:proofErr w:type="spellStart"/>
      <w:r w:rsidRPr="006B40B7">
        <w:rPr>
          <w:rFonts w:ascii="Courier New" w:eastAsia="Times New Roman" w:hAnsi="Courier New" w:cs="Courier New"/>
          <w:color w:val="8B0000"/>
          <w:sz w:val="18"/>
          <w:szCs w:val="18"/>
          <w:lang w:val="en-US" w:eastAsia="ru-RU"/>
        </w:rPr>
        <w:t>sizeof</w:t>
      </w:r>
      <w:proofErr w:type="spellEnd"/>
      <w:r w:rsidRPr="006B40B7">
        <w:rPr>
          <w:rFonts w:ascii="Courier New" w:eastAsia="Times New Roman" w:hAnsi="Courier New" w:cs="Courier New"/>
          <w:color w:val="8B0000"/>
          <w:sz w:val="18"/>
          <w:szCs w:val="18"/>
          <w:lang w:val="en-US" w:eastAsia="ru-RU"/>
        </w:rPr>
        <w:t>(float));</w:t>
      </w:r>
    </w:p>
    <w:p w14:paraId="0E5A1FFA"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 xml:space="preserve">// </w:t>
      </w:r>
      <w:r w:rsidRPr="006B40B7">
        <w:rPr>
          <w:rFonts w:ascii="Courier New" w:eastAsia="Times New Roman" w:hAnsi="Courier New" w:cs="Courier New"/>
          <w:color w:val="8B0000"/>
          <w:sz w:val="18"/>
          <w:szCs w:val="18"/>
          <w:lang w:eastAsia="ru-RU"/>
        </w:rPr>
        <w:t>или</w:t>
      </w:r>
    </w:p>
    <w:p w14:paraId="328979E3"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a</w:t>
      </w:r>
      <w:proofErr w:type="gramStart"/>
      <w:r w:rsidRPr="006B40B7">
        <w:rPr>
          <w:rFonts w:ascii="Courier New" w:eastAsia="Times New Roman" w:hAnsi="Courier New" w:cs="Courier New"/>
          <w:color w:val="8B0000"/>
          <w:sz w:val="18"/>
          <w:szCs w:val="18"/>
          <w:lang w:val="en-US" w:eastAsia="ru-RU"/>
        </w:rPr>
        <w:t>=(</w:t>
      </w:r>
      <w:proofErr w:type="gramEnd"/>
      <w:r w:rsidRPr="006B40B7">
        <w:rPr>
          <w:rFonts w:ascii="Courier New" w:eastAsia="Times New Roman" w:hAnsi="Courier New" w:cs="Courier New"/>
          <w:color w:val="8B0000"/>
          <w:sz w:val="18"/>
          <w:szCs w:val="18"/>
          <w:lang w:val="en-US" w:eastAsia="ru-RU"/>
        </w:rPr>
        <w:t>float *)</w:t>
      </w:r>
      <w:proofErr w:type="spellStart"/>
      <w:r w:rsidRPr="006B40B7">
        <w:rPr>
          <w:rFonts w:ascii="Courier New" w:eastAsia="Times New Roman" w:hAnsi="Courier New" w:cs="Courier New"/>
          <w:color w:val="8B0000"/>
          <w:sz w:val="18"/>
          <w:szCs w:val="18"/>
          <w:lang w:val="en-US" w:eastAsia="ru-RU"/>
        </w:rPr>
        <w:t>calloc</w:t>
      </w:r>
      <w:proofErr w:type="spellEnd"/>
      <w:r w:rsidRPr="006B40B7">
        <w:rPr>
          <w:rFonts w:ascii="Courier New" w:eastAsia="Times New Roman" w:hAnsi="Courier New" w:cs="Courier New"/>
          <w:color w:val="8B0000"/>
          <w:sz w:val="18"/>
          <w:szCs w:val="18"/>
          <w:lang w:val="en-US" w:eastAsia="ru-RU"/>
        </w:rPr>
        <w:t>(10,sizeof(float));</w:t>
      </w:r>
    </w:p>
    <w:p w14:paraId="5F15B88E"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/*выделение динамической памяти размером 10*</w:t>
      </w:r>
      <w:proofErr w:type="spellStart"/>
      <w:r w:rsidRPr="006B40B7">
        <w:rPr>
          <w:rFonts w:ascii="Courier New" w:eastAsia="Times New Roman" w:hAnsi="Courier New" w:cs="Courier New"/>
          <w:color w:val="8B0000"/>
          <w:sz w:val="18"/>
          <w:szCs w:val="18"/>
          <w:lang w:eastAsia="ru-RU"/>
        </w:rPr>
        <w:t>sizeof</w:t>
      </w:r>
      <w:proofErr w:type="spellEnd"/>
      <w:r w:rsidRPr="006B40B7">
        <w:rPr>
          <w:rFonts w:ascii="Courier New" w:eastAsia="Times New Roman" w:hAnsi="Courier New" w:cs="Courier New"/>
          <w:color w:val="8B0000"/>
          <w:sz w:val="18"/>
          <w:szCs w:val="18"/>
          <w:lang w:eastAsia="ru-RU"/>
        </w:rPr>
        <w:t>(</w:t>
      </w:r>
      <w:proofErr w:type="spellStart"/>
      <w:r w:rsidRPr="006B40B7">
        <w:rPr>
          <w:rFonts w:ascii="Courier New" w:eastAsia="Times New Roman" w:hAnsi="Courier New" w:cs="Courier New"/>
          <w:color w:val="8B0000"/>
          <w:sz w:val="18"/>
          <w:szCs w:val="18"/>
          <w:lang w:eastAsia="ru-RU"/>
        </w:rPr>
        <w:t>float</w:t>
      </w:r>
      <w:proofErr w:type="spellEnd"/>
      <w:r w:rsidRPr="006B40B7">
        <w:rPr>
          <w:rFonts w:ascii="Courier New" w:eastAsia="Times New Roman" w:hAnsi="Courier New" w:cs="Courier New"/>
          <w:color w:val="8B0000"/>
          <w:sz w:val="18"/>
          <w:szCs w:val="18"/>
          <w:lang w:eastAsia="ru-RU"/>
        </w:rPr>
        <w:t>) байтов*/</w:t>
      </w:r>
    </w:p>
    <w:p w14:paraId="5F55F72D"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Так как </w:t>
      </w:r>
      <w:bookmarkStart w:id="91" w:name="keyword35"/>
      <w:bookmarkEnd w:id="91"/>
      <w:r w:rsidRPr="006B40B7">
        <w:rPr>
          <w:rFonts w:ascii="Tahoma" w:eastAsia="Times New Roman" w:hAnsi="Tahoma" w:cs="Tahoma"/>
          <w:i/>
          <w:iCs/>
          <w:color w:val="000000"/>
          <w:sz w:val="18"/>
          <w:szCs w:val="18"/>
          <w:lang w:eastAsia="ru-RU"/>
        </w:rPr>
        <w:t>функция</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malloc</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calloc</w:t>
      </w:r>
      <w:proofErr w:type="spellEnd"/>
      <w:r w:rsidRPr="006B40B7">
        <w:rPr>
          <w:rFonts w:ascii="Courier New" w:eastAsia="Times New Roman" w:hAnsi="Courier New" w:cs="Courier New"/>
          <w:color w:val="8B0000"/>
          <w:sz w:val="18"/>
          <w:szCs w:val="18"/>
          <w:lang w:eastAsia="ru-RU"/>
        </w:rPr>
        <w:t>)</w:t>
      </w:r>
      <w:r w:rsidRPr="006B40B7">
        <w:rPr>
          <w:rFonts w:ascii="Tahoma" w:eastAsia="Times New Roman" w:hAnsi="Tahoma" w:cs="Tahoma"/>
          <w:color w:val="000000"/>
          <w:sz w:val="18"/>
          <w:szCs w:val="18"/>
          <w:lang w:eastAsia="ru-RU"/>
        </w:rPr>
        <w:t> возвращает </w:t>
      </w:r>
      <w:bookmarkStart w:id="92" w:name="keyword36"/>
      <w:bookmarkEnd w:id="92"/>
      <w:proofErr w:type="spellStart"/>
      <w:r w:rsidRPr="006B40B7">
        <w:rPr>
          <w:rFonts w:ascii="Tahoma" w:eastAsia="Times New Roman" w:hAnsi="Tahoma" w:cs="Tahoma"/>
          <w:i/>
          <w:iCs/>
          <w:color w:val="000000"/>
          <w:sz w:val="18"/>
          <w:szCs w:val="18"/>
          <w:lang w:eastAsia="ru-RU"/>
        </w:rPr>
        <w:t>нетипизированный</w:t>
      </w:r>
      <w:proofErr w:type="spellEnd"/>
      <w:r w:rsidRPr="006B40B7">
        <w:rPr>
          <w:rFonts w:ascii="Tahoma" w:eastAsia="Times New Roman" w:hAnsi="Tahoma" w:cs="Tahoma"/>
          <w:i/>
          <w:iCs/>
          <w:color w:val="000000"/>
          <w:sz w:val="18"/>
          <w:szCs w:val="18"/>
          <w:lang w:eastAsia="ru-RU"/>
        </w:rPr>
        <w:t xml:space="preserve"> указатель</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void</w:t>
      </w:r>
      <w:proofErr w:type="spellEnd"/>
      <w:r w:rsidRPr="006B40B7">
        <w:rPr>
          <w:rFonts w:ascii="Courier New" w:eastAsia="Times New Roman" w:hAnsi="Courier New" w:cs="Courier New"/>
          <w:color w:val="8B0000"/>
          <w:sz w:val="18"/>
          <w:szCs w:val="18"/>
          <w:lang w:eastAsia="ru-RU"/>
        </w:rPr>
        <w:t xml:space="preserve"> *</w:t>
      </w:r>
      <w:r w:rsidRPr="006B40B7">
        <w:rPr>
          <w:rFonts w:ascii="Tahoma" w:eastAsia="Times New Roman" w:hAnsi="Tahoma" w:cs="Tahoma"/>
          <w:color w:val="000000"/>
          <w:sz w:val="18"/>
          <w:szCs w:val="18"/>
          <w:lang w:eastAsia="ru-RU"/>
        </w:rPr>
        <w:t>, то необходимо выполнять преобразование полученного </w:t>
      </w:r>
      <w:bookmarkStart w:id="93" w:name="keyword37"/>
      <w:bookmarkEnd w:id="93"/>
      <w:proofErr w:type="spellStart"/>
      <w:r w:rsidRPr="006B40B7">
        <w:rPr>
          <w:rFonts w:ascii="Tahoma" w:eastAsia="Times New Roman" w:hAnsi="Tahoma" w:cs="Tahoma"/>
          <w:i/>
          <w:iCs/>
          <w:color w:val="000000"/>
          <w:sz w:val="18"/>
          <w:szCs w:val="18"/>
          <w:lang w:eastAsia="ru-RU"/>
        </w:rPr>
        <w:t>нетипизированного</w:t>
      </w:r>
      <w:proofErr w:type="spellEnd"/>
      <w:r w:rsidRPr="006B40B7">
        <w:rPr>
          <w:rFonts w:ascii="Tahoma" w:eastAsia="Times New Roman" w:hAnsi="Tahoma" w:cs="Tahoma"/>
          <w:i/>
          <w:iCs/>
          <w:color w:val="000000"/>
          <w:sz w:val="18"/>
          <w:szCs w:val="18"/>
          <w:lang w:eastAsia="ru-RU"/>
        </w:rPr>
        <w:t xml:space="preserve"> указателя</w:t>
      </w:r>
      <w:r w:rsidRPr="006B40B7">
        <w:rPr>
          <w:rFonts w:ascii="Tahoma" w:eastAsia="Times New Roman" w:hAnsi="Tahoma" w:cs="Tahoma"/>
          <w:color w:val="000000"/>
          <w:sz w:val="18"/>
          <w:szCs w:val="18"/>
          <w:lang w:eastAsia="ru-RU"/>
        </w:rPr>
        <w:t> в </w:t>
      </w:r>
      <w:bookmarkStart w:id="94" w:name="keyword38"/>
      <w:bookmarkEnd w:id="94"/>
      <w:r w:rsidRPr="006B40B7">
        <w:rPr>
          <w:rFonts w:ascii="Tahoma" w:eastAsia="Times New Roman" w:hAnsi="Tahoma" w:cs="Tahoma"/>
          <w:i/>
          <w:iCs/>
          <w:color w:val="000000"/>
          <w:sz w:val="18"/>
          <w:szCs w:val="18"/>
          <w:lang w:eastAsia="ru-RU"/>
        </w:rPr>
        <w:t>указатель</w:t>
      </w:r>
      <w:r w:rsidRPr="006B40B7">
        <w:rPr>
          <w:rFonts w:ascii="Tahoma" w:eastAsia="Times New Roman" w:hAnsi="Tahoma" w:cs="Tahoma"/>
          <w:color w:val="000000"/>
          <w:sz w:val="18"/>
          <w:szCs w:val="18"/>
          <w:lang w:eastAsia="ru-RU"/>
        </w:rPr>
        <w:t> объявленного типа.</w:t>
      </w:r>
    </w:p>
    <w:p w14:paraId="7FF86025" w14:textId="77777777" w:rsidR="006B40B7" w:rsidRPr="006B40B7" w:rsidRDefault="006B40B7" w:rsidP="006B40B7">
      <w:pPr>
        <w:keepNext/>
        <w:shd w:val="clear" w:color="auto" w:fill="FFFFFF"/>
        <w:spacing w:before="75" w:after="75" w:line="276" w:lineRule="auto"/>
        <w:outlineLvl w:val="2"/>
        <w:rPr>
          <w:rFonts w:ascii="Tahoma" w:eastAsia="Times New Roman" w:hAnsi="Tahoma" w:cs="Tahoma"/>
          <w:b/>
          <w:bCs/>
          <w:color w:val="000000"/>
          <w:sz w:val="18"/>
          <w:szCs w:val="18"/>
        </w:rPr>
      </w:pPr>
      <w:bookmarkStart w:id="95" w:name="sect4"/>
      <w:bookmarkEnd w:id="95"/>
      <w:r w:rsidRPr="006B40B7">
        <w:rPr>
          <w:rFonts w:ascii="Tahoma" w:eastAsia="Times New Roman" w:hAnsi="Tahoma" w:cs="Tahoma"/>
          <w:b/>
          <w:bCs/>
          <w:color w:val="000000"/>
          <w:sz w:val="18"/>
          <w:szCs w:val="18"/>
        </w:rPr>
        <w:t>Освобождение памяти, выделенной под одномерный динамический массив</w:t>
      </w:r>
    </w:p>
    <w:p w14:paraId="768D73BC"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96" w:name="keyword39"/>
      <w:bookmarkEnd w:id="96"/>
      <w:r w:rsidRPr="006B40B7">
        <w:rPr>
          <w:rFonts w:ascii="Tahoma" w:eastAsia="Times New Roman" w:hAnsi="Tahoma" w:cs="Tahoma"/>
          <w:i/>
          <w:iCs/>
          <w:color w:val="000000"/>
          <w:sz w:val="18"/>
          <w:szCs w:val="18"/>
          <w:lang w:eastAsia="ru-RU"/>
        </w:rPr>
        <w:t>Освобождение памяти</w:t>
      </w:r>
      <w:r w:rsidRPr="006B40B7">
        <w:rPr>
          <w:rFonts w:ascii="Tahoma" w:eastAsia="Times New Roman" w:hAnsi="Tahoma" w:cs="Tahoma"/>
          <w:color w:val="000000"/>
          <w:sz w:val="18"/>
          <w:szCs w:val="18"/>
          <w:lang w:eastAsia="ru-RU"/>
        </w:rPr>
        <w:t>, выделенной под одномерный </w:t>
      </w:r>
      <w:bookmarkStart w:id="97" w:name="keyword40"/>
      <w:bookmarkEnd w:id="97"/>
      <w:r w:rsidRPr="006B40B7">
        <w:rPr>
          <w:rFonts w:ascii="Tahoma" w:eastAsia="Times New Roman" w:hAnsi="Tahoma" w:cs="Tahoma"/>
          <w:i/>
          <w:iCs/>
          <w:color w:val="000000"/>
          <w:sz w:val="18"/>
          <w:szCs w:val="18"/>
          <w:lang w:eastAsia="ru-RU"/>
        </w:rPr>
        <w:t>динамический массив</w:t>
      </w:r>
      <w:r w:rsidRPr="006B40B7">
        <w:rPr>
          <w:rFonts w:ascii="Tahoma" w:eastAsia="Times New Roman" w:hAnsi="Tahoma" w:cs="Tahoma"/>
          <w:color w:val="000000"/>
          <w:sz w:val="18"/>
          <w:szCs w:val="18"/>
          <w:lang w:eastAsia="ru-RU"/>
        </w:rPr>
        <w:t>, также осуществляется 2 способами.</w:t>
      </w:r>
    </w:p>
    <w:p w14:paraId="2B9DDCB9"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1) </w:t>
      </w:r>
      <w:r w:rsidRPr="006B40B7">
        <w:rPr>
          <w:rFonts w:ascii="Tahoma" w:eastAsia="Times New Roman" w:hAnsi="Tahoma" w:cs="Tahoma"/>
          <w:i/>
          <w:iCs/>
          <w:color w:val="000000"/>
          <w:sz w:val="18"/>
          <w:szCs w:val="18"/>
          <w:lang w:eastAsia="ru-RU"/>
        </w:rPr>
        <w:t>при помощи операции</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delete</w:t>
      </w:r>
      <w:proofErr w:type="spellEnd"/>
      <w:r w:rsidRPr="006B40B7">
        <w:rPr>
          <w:rFonts w:ascii="Tahoma" w:eastAsia="Times New Roman" w:hAnsi="Tahoma" w:cs="Tahoma"/>
          <w:color w:val="000000"/>
          <w:sz w:val="18"/>
          <w:szCs w:val="18"/>
          <w:lang w:eastAsia="ru-RU"/>
        </w:rPr>
        <w:t>, которая освобождает участок памяти ранее выделенной операцией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Tahoma" w:eastAsia="Times New Roman" w:hAnsi="Tahoma" w:cs="Tahoma"/>
          <w:color w:val="000000"/>
          <w:sz w:val="18"/>
          <w:szCs w:val="18"/>
          <w:lang w:eastAsia="ru-RU"/>
        </w:rPr>
        <w:t>.</w:t>
      </w:r>
    </w:p>
    <w:p w14:paraId="62296E8F"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98" w:name="keyword41"/>
      <w:bookmarkEnd w:id="98"/>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w:t>
      </w:r>
    </w:p>
    <w:p w14:paraId="6A835D7B"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delete</w:t>
      </w:r>
      <w:proofErr w:type="spellEnd"/>
      <w:r w:rsidRPr="006B40B7">
        <w:rPr>
          <w:rFonts w:ascii="Courier New" w:eastAsia="Times New Roman" w:hAnsi="Courier New" w:cs="Courier New"/>
          <w:color w:val="8B0000"/>
          <w:sz w:val="18"/>
          <w:szCs w:val="18"/>
          <w:lang w:eastAsia="ru-RU"/>
        </w:rPr>
        <w:t xml:space="preserve"> [] </w:t>
      </w: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w:t>
      </w:r>
    </w:p>
    <w:p w14:paraId="4CA62959"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Tahoma" w:eastAsia="Times New Roman" w:hAnsi="Tahoma" w:cs="Tahoma"/>
          <w:color w:val="000000"/>
          <w:sz w:val="18"/>
          <w:szCs w:val="18"/>
          <w:lang w:eastAsia="ru-RU"/>
        </w:rPr>
        <w:t> – </w:t>
      </w:r>
      <w:bookmarkStart w:id="99" w:name="keyword42"/>
      <w:bookmarkEnd w:id="99"/>
      <w:r w:rsidRPr="006B40B7">
        <w:rPr>
          <w:rFonts w:ascii="Tahoma" w:eastAsia="Times New Roman" w:hAnsi="Tahoma" w:cs="Tahoma"/>
          <w:i/>
          <w:iCs/>
          <w:color w:val="000000"/>
          <w:sz w:val="18"/>
          <w:szCs w:val="18"/>
          <w:lang w:eastAsia="ru-RU"/>
        </w:rPr>
        <w:t>идентификатор</w:t>
      </w:r>
      <w:r w:rsidRPr="006B40B7">
        <w:rPr>
          <w:rFonts w:ascii="Tahoma" w:eastAsia="Times New Roman" w:hAnsi="Tahoma" w:cs="Tahoma"/>
          <w:color w:val="000000"/>
          <w:sz w:val="18"/>
          <w:szCs w:val="18"/>
          <w:lang w:eastAsia="ru-RU"/>
        </w:rPr>
        <w:t> массива, то есть имя указателя для выделяемого </w:t>
      </w:r>
      <w:bookmarkStart w:id="100" w:name="keyword43"/>
      <w:bookmarkEnd w:id="100"/>
      <w:r w:rsidRPr="006B40B7">
        <w:rPr>
          <w:rFonts w:ascii="Tahoma" w:eastAsia="Times New Roman" w:hAnsi="Tahoma" w:cs="Tahoma"/>
          <w:i/>
          <w:iCs/>
          <w:color w:val="000000"/>
          <w:sz w:val="18"/>
          <w:szCs w:val="18"/>
          <w:lang w:eastAsia="ru-RU"/>
        </w:rPr>
        <w:t>блока памяти</w:t>
      </w:r>
      <w:r w:rsidRPr="006B40B7">
        <w:rPr>
          <w:rFonts w:ascii="Tahoma" w:eastAsia="Times New Roman" w:hAnsi="Tahoma" w:cs="Tahoma"/>
          <w:color w:val="000000"/>
          <w:sz w:val="18"/>
          <w:szCs w:val="18"/>
          <w:lang w:eastAsia="ru-RU"/>
        </w:rPr>
        <w:t>.</w:t>
      </w:r>
    </w:p>
    <w:p w14:paraId="1D8D2A3A"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Например:</w:t>
      </w:r>
    </w:p>
    <w:p w14:paraId="4B99C651"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delete</w:t>
      </w:r>
      <w:proofErr w:type="spellEnd"/>
      <w:r w:rsidRPr="006B40B7">
        <w:rPr>
          <w:rFonts w:ascii="Courier New" w:eastAsia="Times New Roman" w:hAnsi="Courier New" w:cs="Courier New"/>
          <w:color w:val="8B0000"/>
          <w:sz w:val="18"/>
          <w:szCs w:val="18"/>
          <w:lang w:eastAsia="ru-RU"/>
        </w:rPr>
        <w:t xml:space="preserve"> [] </w:t>
      </w:r>
      <w:proofErr w:type="spellStart"/>
      <w:r w:rsidRPr="006B40B7">
        <w:rPr>
          <w:rFonts w:ascii="Courier New" w:eastAsia="Times New Roman" w:hAnsi="Courier New" w:cs="Courier New"/>
          <w:color w:val="8B0000"/>
          <w:sz w:val="18"/>
          <w:szCs w:val="18"/>
          <w:lang w:eastAsia="ru-RU"/>
        </w:rPr>
        <w:t>mas</w:t>
      </w:r>
      <w:proofErr w:type="spellEnd"/>
      <w:r w:rsidRPr="006B40B7">
        <w:rPr>
          <w:rFonts w:ascii="Courier New" w:eastAsia="Times New Roman" w:hAnsi="Courier New" w:cs="Courier New"/>
          <w:color w:val="8B0000"/>
          <w:sz w:val="18"/>
          <w:szCs w:val="18"/>
          <w:lang w:eastAsia="ru-RU"/>
        </w:rPr>
        <w:t xml:space="preserve">; /*освобождает память, выделенную под </w:t>
      </w:r>
    </w:p>
    <w:p w14:paraId="6559E3B2"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 xml:space="preserve">                 массив, если </w:t>
      </w:r>
      <w:proofErr w:type="spellStart"/>
      <w:r w:rsidRPr="006B40B7">
        <w:rPr>
          <w:rFonts w:ascii="Courier New" w:eastAsia="Times New Roman" w:hAnsi="Courier New" w:cs="Courier New"/>
          <w:color w:val="8B0000"/>
          <w:sz w:val="18"/>
          <w:szCs w:val="18"/>
          <w:lang w:eastAsia="ru-RU"/>
        </w:rPr>
        <w:t>mas</w:t>
      </w:r>
      <w:proofErr w:type="spellEnd"/>
      <w:r w:rsidRPr="006B40B7">
        <w:rPr>
          <w:rFonts w:ascii="Courier New" w:eastAsia="Times New Roman" w:hAnsi="Courier New" w:cs="Courier New"/>
          <w:color w:val="8B0000"/>
          <w:sz w:val="18"/>
          <w:szCs w:val="18"/>
          <w:lang w:eastAsia="ru-RU"/>
        </w:rPr>
        <w:t xml:space="preserve"> адресует его начало*/</w:t>
      </w:r>
    </w:p>
    <w:p w14:paraId="44810E70"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delete</w:t>
      </w:r>
      <w:proofErr w:type="spellEnd"/>
      <w:r w:rsidRPr="006B40B7">
        <w:rPr>
          <w:rFonts w:ascii="Courier New" w:eastAsia="Times New Roman" w:hAnsi="Courier New" w:cs="Courier New"/>
          <w:color w:val="8B0000"/>
          <w:sz w:val="18"/>
          <w:szCs w:val="18"/>
          <w:lang w:eastAsia="ru-RU"/>
        </w:rPr>
        <w:t xml:space="preserve"> [] m;</w:t>
      </w:r>
    </w:p>
    <w:p w14:paraId="2613B24F"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delete</w:t>
      </w:r>
      <w:proofErr w:type="spellEnd"/>
      <w:r w:rsidRPr="006B40B7">
        <w:rPr>
          <w:rFonts w:ascii="Courier New" w:eastAsia="Times New Roman" w:hAnsi="Courier New" w:cs="Courier New"/>
          <w:color w:val="8B0000"/>
          <w:sz w:val="18"/>
          <w:szCs w:val="18"/>
          <w:lang w:eastAsia="ru-RU"/>
        </w:rPr>
        <w:t xml:space="preserve"> [] </w:t>
      </w:r>
      <w:proofErr w:type="spellStart"/>
      <w:r w:rsidRPr="006B40B7">
        <w:rPr>
          <w:rFonts w:ascii="Courier New" w:eastAsia="Times New Roman" w:hAnsi="Courier New" w:cs="Courier New"/>
          <w:color w:val="8B0000"/>
          <w:sz w:val="18"/>
          <w:szCs w:val="18"/>
          <w:lang w:eastAsia="ru-RU"/>
        </w:rPr>
        <w:t>lm</w:t>
      </w:r>
      <w:proofErr w:type="spellEnd"/>
      <w:r w:rsidRPr="006B40B7">
        <w:rPr>
          <w:rFonts w:ascii="Courier New" w:eastAsia="Times New Roman" w:hAnsi="Courier New" w:cs="Courier New"/>
          <w:color w:val="8B0000"/>
          <w:sz w:val="18"/>
          <w:szCs w:val="18"/>
          <w:lang w:eastAsia="ru-RU"/>
        </w:rPr>
        <w:t>;</w:t>
      </w:r>
    </w:p>
    <w:p w14:paraId="5CAC4F73"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Квадратные скобки [] сообщают оператору, что требуется освободить </w:t>
      </w:r>
      <w:bookmarkStart w:id="101" w:name="keyword44"/>
      <w:bookmarkEnd w:id="101"/>
      <w:r w:rsidRPr="006B40B7">
        <w:rPr>
          <w:rFonts w:ascii="Tahoma" w:eastAsia="Times New Roman" w:hAnsi="Tahoma" w:cs="Tahoma"/>
          <w:i/>
          <w:iCs/>
          <w:color w:val="000000"/>
          <w:sz w:val="18"/>
          <w:szCs w:val="18"/>
          <w:lang w:eastAsia="ru-RU"/>
        </w:rPr>
        <w:t>память</w:t>
      </w:r>
      <w:r w:rsidRPr="006B40B7">
        <w:rPr>
          <w:rFonts w:ascii="Tahoma" w:eastAsia="Times New Roman" w:hAnsi="Tahoma" w:cs="Tahoma"/>
          <w:color w:val="000000"/>
          <w:sz w:val="18"/>
          <w:szCs w:val="18"/>
          <w:lang w:eastAsia="ru-RU"/>
        </w:rPr>
        <w:t>, занятую всеми элементами, а не только первым.</w:t>
      </w:r>
    </w:p>
    <w:p w14:paraId="5970C4F2"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2) </w:t>
      </w:r>
      <w:r w:rsidRPr="006B40B7">
        <w:rPr>
          <w:rFonts w:ascii="Tahoma" w:eastAsia="Times New Roman" w:hAnsi="Tahoma" w:cs="Tahoma"/>
          <w:i/>
          <w:iCs/>
          <w:color w:val="000000"/>
          <w:sz w:val="18"/>
          <w:szCs w:val="18"/>
          <w:lang w:eastAsia="ru-RU"/>
        </w:rPr>
        <w:t>при помощи библиотечной функции</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free</w:t>
      </w:r>
      <w:proofErr w:type="spellEnd"/>
      <w:r w:rsidRPr="006B40B7">
        <w:rPr>
          <w:rFonts w:ascii="Tahoma" w:eastAsia="Times New Roman" w:hAnsi="Tahoma" w:cs="Tahoma"/>
          <w:color w:val="000000"/>
          <w:sz w:val="18"/>
          <w:szCs w:val="18"/>
          <w:lang w:eastAsia="ru-RU"/>
        </w:rPr>
        <w:t>, которая служит для освобождения динамической памяти.</w:t>
      </w:r>
    </w:p>
    <w:p w14:paraId="56404D68"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102" w:name="keyword45"/>
      <w:bookmarkEnd w:id="102"/>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w:t>
      </w:r>
    </w:p>
    <w:p w14:paraId="7BE67248"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free</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w:t>
      </w:r>
    </w:p>
    <w:p w14:paraId="52BB3CC0"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Tahoma" w:eastAsia="Times New Roman" w:hAnsi="Tahoma" w:cs="Tahoma"/>
          <w:color w:val="000000"/>
          <w:sz w:val="18"/>
          <w:szCs w:val="18"/>
          <w:lang w:eastAsia="ru-RU"/>
        </w:rPr>
        <w:t> – </w:t>
      </w:r>
      <w:bookmarkStart w:id="103" w:name="keyword46"/>
      <w:bookmarkEnd w:id="103"/>
      <w:r w:rsidRPr="006B40B7">
        <w:rPr>
          <w:rFonts w:ascii="Tahoma" w:eastAsia="Times New Roman" w:hAnsi="Tahoma" w:cs="Tahoma"/>
          <w:i/>
          <w:iCs/>
          <w:color w:val="000000"/>
          <w:sz w:val="18"/>
          <w:szCs w:val="18"/>
          <w:lang w:eastAsia="ru-RU"/>
        </w:rPr>
        <w:t>идентификатор</w:t>
      </w:r>
      <w:r w:rsidRPr="006B40B7">
        <w:rPr>
          <w:rFonts w:ascii="Tahoma" w:eastAsia="Times New Roman" w:hAnsi="Tahoma" w:cs="Tahoma"/>
          <w:color w:val="000000"/>
          <w:sz w:val="18"/>
          <w:szCs w:val="18"/>
          <w:lang w:eastAsia="ru-RU"/>
        </w:rPr>
        <w:t> массива, то есть имя указателя для выделяемого </w:t>
      </w:r>
      <w:bookmarkStart w:id="104" w:name="keyword47"/>
      <w:bookmarkEnd w:id="104"/>
      <w:r w:rsidRPr="006B40B7">
        <w:rPr>
          <w:rFonts w:ascii="Tahoma" w:eastAsia="Times New Roman" w:hAnsi="Tahoma" w:cs="Tahoma"/>
          <w:i/>
          <w:iCs/>
          <w:color w:val="000000"/>
          <w:sz w:val="18"/>
          <w:szCs w:val="18"/>
          <w:lang w:eastAsia="ru-RU"/>
        </w:rPr>
        <w:t>блока памяти</w:t>
      </w:r>
      <w:r w:rsidRPr="006B40B7">
        <w:rPr>
          <w:rFonts w:ascii="Tahoma" w:eastAsia="Times New Roman" w:hAnsi="Tahoma" w:cs="Tahoma"/>
          <w:color w:val="000000"/>
          <w:sz w:val="18"/>
          <w:szCs w:val="18"/>
          <w:lang w:eastAsia="ru-RU"/>
        </w:rPr>
        <w:t>.</w:t>
      </w:r>
    </w:p>
    <w:p w14:paraId="741670AE"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Например:</w:t>
      </w:r>
    </w:p>
    <w:p w14:paraId="1BEDC8BC"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Times New Roman" w:eastAsia="Times New Roman" w:hAnsi="Times New Roman" w:cs="Times New Roman"/>
          <w:color w:val="8B0000"/>
          <w:sz w:val="18"/>
          <w:szCs w:val="18"/>
          <w:lang w:eastAsia="ru-RU"/>
        </w:rPr>
        <w:lastRenderedPageBreak/>
        <w:t>free</w:t>
      </w:r>
      <w:proofErr w:type="spellEnd"/>
      <w:r w:rsidRPr="006B40B7">
        <w:rPr>
          <w:rFonts w:ascii="Times New Roman" w:eastAsia="Times New Roman" w:hAnsi="Times New Roman" w:cs="Times New Roman"/>
          <w:color w:val="8B0000"/>
          <w:sz w:val="18"/>
          <w:szCs w:val="18"/>
          <w:lang w:eastAsia="ru-RU"/>
        </w:rPr>
        <w:t xml:space="preserve"> (a); //освобождение динамической памяти</w:t>
      </w:r>
    </w:p>
    <w:p w14:paraId="0C3AA227"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406B5B14"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Двумерный динамический массив. Выделение/высвобождение памяти.</w:t>
      </w:r>
    </w:p>
    <w:p w14:paraId="7191EED8"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Под объявлением двумерного </w:t>
      </w:r>
      <w:r w:rsidRPr="006B40B7">
        <w:rPr>
          <w:rFonts w:ascii="Tahoma" w:eastAsia="Times New Roman" w:hAnsi="Tahoma" w:cs="Tahoma"/>
          <w:i/>
          <w:iCs/>
          <w:color w:val="000000"/>
          <w:sz w:val="18"/>
          <w:szCs w:val="18"/>
          <w:lang w:eastAsia="ru-RU"/>
        </w:rPr>
        <w:t>динамического массива</w:t>
      </w:r>
      <w:r w:rsidRPr="006B40B7">
        <w:rPr>
          <w:rFonts w:ascii="Tahoma" w:eastAsia="Times New Roman" w:hAnsi="Tahoma" w:cs="Tahoma"/>
          <w:color w:val="000000"/>
          <w:sz w:val="18"/>
          <w:szCs w:val="18"/>
          <w:lang w:eastAsia="ru-RU"/>
        </w:rPr>
        <w:t> понимают объявление двойного указателя, то есть объявление указателя на </w:t>
      </w:r>
      <w:r w:rsidRPr="006B40B7">
        <w:rPr>
          <w:rFonts w:ascii="Tahoma" w:eastAsia="Times New Roman" w:hAnsi="Tahoma" w:cs="Tahoma"/>
          <w:i/>
          <w:iCs/>
          <w:color w:val="000000"/>
          <w:sz w:val="18"/>
          <w:szCs w:val="18"/>
          <w:lang w:eastAsia="ru-RU"/>
        </w:rPr>
        <w:t>указатель</w:t>
      </w:r>
      <w:r w:rsidRPr="006B40B7">
        <w:rPr>
          <w:rFonts w:ascii="Tahoma" w:eastAsia="Times New Roman" w:hAnsi="Tahoma" w:cs="Tahoma"/>
          <w:color w:val="000000"/>
          <w:sz w:val="18"/>
          <w:szCs w:val="18"/>
          <w:lang w:eastAsia="ru-RU"/>
        </w:rPr>
        <w:t>.</w:t>
      </w:r>
    </w:p>
    <w:p w14:paraId="0684D9D8"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w:t>
      </w:r>
    </w:p>
    <w:p w14:paraId="31A5F33C"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 xml:space="preserve">Тип ** </w:t>
      </w: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w:t>
      </w:r>
    </w:p>
    <w:p w14:paraId="46710E60"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Tahoma" w:eastAsia="Times New Roman" w:hAnsi="Tahoma" w:cs="Tahoma"/>
          <w:color w:val="000000"/>
          <w:sz w:val="18"/>
          <w:szCs w:val="18"/>
          <w:lang w:eastAsia="ru-RU"/>
        </w:rPr>
        <w:t> – </w:t>
      </w:r>
      <w:r w:rsidRPr="006B40B7">
        <w:rPr>
          <w:rFonts w:ascii="Tahoma" w:eastAsia="Times New Roman" w:hAnsi="Tahoma" w:cs="Tahoma"/>
          <w:i/>
          <w:iCs/>
          <w:color w:val="000000"/>
          <w:sz w:val="18"/>
          <w:szCs w:val="18"/>
          <w:lang w:eastAsia="ru-RU"/>
        </w:rPr>
        <w:t>идентификатор</w:t>
      </w:r>
      <w:r w:rsidRPr="006B40B7">
        <w:rPr>
          <w:rFonts w:ascii="Tahoma" w:eastAsia="Times New Roman" w:hAnsi="Tahoma" w:cs="Tahoma"/>
          <w:color w:val="000000"/>
          <w:sz w:val="18"/>
          <w:szCs w:val="18"/>
          <w:lang w:eastAsia="ru-RU"/>
        </w:rPr>
        <w:t> массива, то есть имя двойного указателя для выделяемого </w:t>
      </w:r>
      <w:r w:rsidRPr="006B40B7">
        <w:rPr>
          <w:rFonts w:ascii="Tahoma" w:eastAsia="Times New Roman" w:hAnsi="Tahoma" w:cs="Tahoma"/>
          <w:i/>
          <w:iCs/>
          <w:color w:val="000000"/>
          <w:sz w:val="18"/>
          <w:szCs w:val="18"/>
          <w:lang w:eastAsia="ru-RU"/>
        </w:rPr>
        <w:t>блока памяти</w:t>
      </w:r>
      <w:r w:rsidRPr="006B40B7">
        <w:rPr>
          <w:rFonts w:ascii="Tahoma" w:eastAsia="Times New Roman" w:hAnsi="Tahoma" w:cs="Tahoma"/>
          <w:color w:val="000000"/>
          <w:sz w:val="18"/>
          <w:szCs w:val="18"/>
          <w:lang w:eastAsia="ru-RU"/>
        </w:rPr>
        <w:t>.</w:t>
      </w:r>
    </w:p>
    <w:p w14:paraId="7A4160F2"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Courier New" w:eastAsia="Times New Roman" w:hAnsi="Courier New" w:cs="Courier New"/>
          <w:color w:val="8B0000"/>
          <w:sz w:val="18"/>
          <w:szCs w:val="18"/>
          <w:lang w:eastAsia="ru-RU"/>
        </w:rPr>
        <w:t>Тип</w:t>
      </w:r>
      <w:r w:rsidRPr="006B40B7">
        <w:rPr>
          <w:rFonts w:ascii="Tahoma" w:eastAsia="Times New Roman" w:hAnsi="Tahoma" w:cs="Tahoma"/>
          <w:color w:val="000000"/>
          <w:sz w:val="18"/>
          <w:szCs w:val="18"/>
          <w:lang w:eastAsia="ru-RU"/>
        </w:rPr>
        <w:t> – тип элементов объявляемого </w:t>
      </w:r>
      <w:r w:rsidRPr="006B40B7">
        <w:rPr>
          <w:rFonts w:ascii="Tahoma" w:eastAsia="Times New Roman" w:hAnsi="Tahoma" w:cs="Tahoma"/>
          <w:i/>
          <w:iCs/>
          <w:color w:val="000000"/>
          <w:sz w:val="18"/>
          <w:szCs w:val="18"/>
          <w:lang w:eastAsia="ru-RU"/>
        </w:rPr>
        <w:t>динамического массива</w:t>
      </w:r>
      <w:r w:rsidRPr="006B40B7">
        <w:rPr>
          <w:rFonts w:ascii="Tahoma" w:eastAsia="Times New Roman" w:hAnsi="Tahoma" w:cs="Tahoma"/>
          <w:color w:val="000000"/>
          <w:sz w:val="18"/>
          <w:szCs w:val="18"/>
          <w:lang w:eastAsia="ru-RU"/>
        </w:rPr>
        <w:t>. Элементами </w:t>
      </w:r>
      <w:r w:rsidRPr="006B40B7">
        <w:rPr>
          <w:rFonts w:ascii="Tahoma" w:eastAsia="Times New Roman" w:hAnsi="Tahoma" w:cs="Tahoma"/>
          <w:i/>
          <w:iCs/>
          <w:color w:val="000000"/>
          <w:sz w:val="18"/>
          <w:szCs w:val="18"/>
          <w:lang w:eastAsia="ru-RU"/>
        </w:rPr>
        <w:t>динамического массива</w:t>
      </w:r>
      <w:r w:rsidRPr="006B40B7">
        <w:rPr>
          <w:rFonts w:ascii="Tahoma" w:eastAsia="Times New Roman" w:hAnsi="Tahoma" w:cs="Tahoma"/>
          <w:color w:val="000000"/>
          <w:sz w:val="18"/>
          <w:szCs w:val="18"/>
          <w:lang w:eastAsia="ru-RU"/>
        </w:rPr>
        <w:t> не могут быть функции и элементы типа </w:t>
      </w:r>
      <w:proofErr w:type="spellStart"/>
      <w:r w:rsidRPr="006B40B7">
        <w:rPr>
          <w:rFonts w:ascii="Courier New" w:eastAsia="Times New Roman" w:hAnsi="Courier New" w:cs="Courier New"/>
          <w:color w:val="8B0000"/>
          <w:sz w:val="18"/>
          <w:szCs w:val="18"/>
          <w:lang w:eastAsia="ru-RU"/>
        </w:rPr>
        <w:t>void</w:t>
      </w:r>
      <w:proofErr w:type="spellEnd"/>
      <w:r w:rsidRPr="006B40B7">
        <w:rPr>
          <w:rFonts w:ascii="Tahoma" w:eastAsia="Times New Roman" w:hAnsi="Tahoma" w:cs="Tahoma"/>
          <w:color w:val="000000"/>
          <w:sz w:val="18"/>
          <w:szCs w:val="18"/>
          <w:lang w:eastAsia="ru-RU"/>
        </w:rPr>
        <w:t>.</w:t>
      </w:r>
    </w:p>
    <w:p w14:paraId="39312F95"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val="en-US" w:eastAsia="ru-RU"/>
        </w:rPr>
      </w:pPr>
      <w:r w:rsidRPr="006B40B7">
        <w:rPr>
          <w:rFonts w:ascii="Tahoma" w:eastAsia="Times New Roman" w:hAnsi="Tahoma" w:cs="Tahoma"/>
          <w:color w:val="000000"/>
          <w:sz w:val="18"/>
          <w:szCs w:val="18"/>
          <w:lang w:eastAsia="ru-RU"/>
        </w:rPr>
        <w:t>Например</w:t>
      </w:r>
      <w:r w:rsidRPr="006B40B7">
        <w:rPr>
          <w:rFonts w:ascii="Tahoma" w:eastAsia="Times New Roman" w:hAnsi="Tahoma" w:cs="Tahoma"/>
          <w:color w:val="000000"/>
          <w:sz w:val="18"/>
          <w:szCs w:val="18"/>
          <w:lang w:val="en-US" w:eastAsia="ru-RU"/>
        </w:rPr>
        <w:t>:</w:t>
      </w:r>
    </w:p>
    <w:p w14:paraId="2EFB30C9"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 xml:space="preserve">int **a; </w:t>
      </w:r>
    </w:p>
    <w:p w14:paraId="758B57B2"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float **m;</w:t>
      </w:r>
    </w:p>
    <w:p w14:paraId="7DB04F35" w14:textId="77777777" w:rsidR="006B40B7" w:rsidRPr="006B40B7" w:rsidRDefault="006B40B7" w:rsidP="006B40B7">
      <w:pPr>
        <w:keepNext/>
        <w:shd w:val="clear" w:color="auto" w:fill="FFFFFF"/>
        <w:spacing w:before="75" w:after="75" w:line="276" w:lineRule="auto"/>
        <w:outlineLvl w:val="2"/>
        <w:rPr>
          <w:rFonts w:ascii="Tahoma" w:eastAsia="Times New Roman" w:hAnsi="Tahoma" w:cs="Tahoma"/>
          <w:b/>
          <w:bCs/>
          <w:color w:val="000000"/>
          <w:sz w:val="18"/>
          <w:szCs w:val="18"/>
        </w:rPr>
      </w:pPr>
      <w:r w:rsidRPr="006B40B7">
        <w:rPr>
          <w:rFonts w:ascii="Tahoma" w:eastAsia="Times New Roman" w:hAnsi="Tahoma" w:cs="Tahoma"/>
          <w:b/>
          <w:bCs/>
          <w:color w:val="000000"/>
          <w:sz w:val="18"/>
          <w:szCs w:val="18"/>
        </w:rPr>
        <w:t>Выделение памяти под двумерный динамический массив</w:t>
      </w:r>
    </w:p>
    <w:p w14:paraId="6FDB94B8"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При формировании двумерного </w:t>
      </w:r>
      <w:r w:rsidRPr="006B40B7">
        <w:rPr>
          <w:rFonts w:ascii="Tahoma" w:eastAsia="Times New Roman" w:hAnsi="Tahoma" w:cs="Tahoma"/>
          <w:i/>
          <w:iCs/>
          <w:color w:val="000000"/>
          <w:sz w:val="18"/>
          <w:szCs w:val="18"/>
          <w:lang w:eastAsia="ru-RU"/>
        </w:rPr>
        <w:t>динамического массива</w:t>
      </w:r>
      <w:r w:rsidRPr="006B40B7">
        <w:rPr>
          <w:rFonts w:ascii="Tahoma" w:eastAsia="Times New Roman" w:hAnsi="Tahoma" w:cs="Tahoma"/>
          <w:color w:val="000000"/>
          <w:sz w:val="18"/>
          <w:szCs w:val="18"/>
          <w:lang w:eastAsia="ru-RU"/>
        </w:rPr>
        <w:t> сначала выделяется </w:t>
      </w:r>
      <w:r w:rsidRPr="006B40B7">
        <w:rPr>
          <w:rFonts w:ascii="Tahoma" w:eastAsia="Times New Roman" w:hAnsi="Tahoma" w:cs="Tahoma"/>
          <w:i/>
          <w:iCs/>
          <w:color w:val="000000"/>
          <w:sz w:val="18"/>
          <w:szCs w:val="18"/>
          <w:lang w:eastAsia="ru-RU"/>
        </w:rPr>
        <w:t>память</w:t>
      </w:r>
      <w:r w:rsidRPr="006B40B7">
        <w:rPr>
          <w:rFonts w:ascii="Tahoma" w:eastAsia="Times New Roman" w:hAnsi="Tahoma" w:cs="Tahoma"/>
          <w:color w:val="000000"/>
          <w:sz w:val="18"/>
          <w:szCs w:val="18"/>
          <w:lang w:eastAsia="ru-RU"/>
        </w:rPr>
        <w:t> для массива указателей на одномерные массивы, а затем в цикле с параметром выделяется </w:t>
      </w:r>
      <w:r w:rsidRPr="006B40B7">
        <w:rPr>
          <w:rFonts w:ascii="Tahoma" w:eastAsia="Times New Roman" w:hAnsi="Tahoma" w:cs="Tahoma"/>
          <w:i/>
          <w:iCs/>
          <w:color w:val="000000"/>
          <w:sz w:val="18"/>
          <w:szCs w:val="18"/>
          <w:lang w:eastAsia="ru-RU"/>
        </w:rPr>
        <w:t>память</w:t>
      </w:r>
      <w:r w:rsidRPr="006B40B7">
        <w:rPr>
          <w:rFonts w:ascii="Tahoma" w:eastAsia="Times New Roman" w:hAnsi="Tahoma" w:cs="Tahoma"/>
          <w:color w:val="000000"/>
          <w:sz w:val="18"/>
          <w:szCs w:val="18"/>
          <w:lang w:eastAsia="ru-RU"/>
        </w:rPr>
        <w:t> под одномерные массивы. На </w:t>
      </w:r>
      <w:hyperlink r:id="rId38" w:anchor="image.26.1" w:history="1">
        <w:r w:rsidRPr="006B40B7">
          <w:rPr>
            <w:rFonts w:ascii="Tahoma" w:eastAsia="Times New Roman" w:hAnsi="Tahoma" w:cs="Tahoma"/>
            <w:color w:val="0071A6"/>
            <w:sz w:val="18"/>
            <w:szCs w:val="18"/>
            <w:u w:val="single"/>
            <w:lang w:eastAsia="ru-RU"/>
          </w:rPr>
          <w:t>рис. 26.1</w:t>
        </w:r>
      </w:hyperlink>
      <w:r w:rsidRPr="006B40B7">
        <w:rPr>
          <w:rFonts w:ascii="Tahoma" w:eastAsia="Times New Roman" w:hAnsi="Tahoma" w:cs="Tahoma"/>
          <w:color w:val="000000"/>
          <w:sz w:val="18"/>
          <w:szCs w:val="18"/>
          <w:lang w:eastAsia="ru-RU"/>
        </w:rPr>
        <w:t> представлена схема динамической области памяти, выделенной под </w:t>
      </w:r>
      <w:r w:rsidRPr="006B40B7">
        <w:rPr>
          <w:rFonts w:ascii="Tahoma" w:eastAsia="Times New Roman" w:hAnsi="Tahoma" w:cs="Tahoma"/>
          <w:i/>
          <w:iCs/>
          <w:color w:val="000000"/>
          <w:sz w:val="18"/>
          <w:szCs w:val="18"/>
          <w:lang w:eastAsia="ru-RU"/>
        </w:rPr>
        <w:t>двумерный массив</w:t>
      </w:r>
      <w:r w:rsidRPr="006B40B7">
        <w:rPr>
          <w:rFonts w:ascii="Tahoma" w:eastAsia="Times New Roman" w:hAnsi="Tahoma" w:cs="Tahoma"/>
          <w:color w:val="000000"/>
          <w:sz w:val="18"/>
          <w:szCs w:val="18"/>
          <w:lang w:eastAsia="ru-RU"/>
        </w:rPr>
        <w:t>.</w:t>
      </w:r>
    </w:p>
    <w:p w14:paraId="55E54968" w14:textId="77777777" w:rsidR="006B40B7" w:rsidRPr="006B40B7" w:rsidRDefault="006B40B7" w:rsidP="006B40B7">
      <w:pPr>
        <w:shd w:val="clear" w:color="auto" w:fill="FFFFFF"/>
        <w:spacing w:after="200" w:line="276" w:lineRule="auto"/>
        <w:rPr>
          <w:rFonts w:ascii="Tahoma" w:eastAsia="Calibri" w:hAnsi="Tahoma" w:cs="Tahoma"/>
          <w:color w:val="000000"/>
          <w:sz w:val="18"/>
          <w:szCs w:val="18"/>
        </w:rPr>
      </w:pPr>
      <w:bookmarkStart w:id="105" w:name="image.26.1"/>
      <w:bookmarkEnd w:id="105"/>
      <w:r w:rsidRPr="006B40B7">
        <w:rPr>
          <w:rFonts w:ascii="Tahoma" w:eastAsia="Calibri" w:hAnsi="Tahoma" w:cs="Tahoma"/>
          <w:noProof/>
          <w:color w:val="000000"/>
          <w:sz w:val="18"/>
          <w:szCs w:val="18"/>
          <w:lang w:eastAsia="ru-RU"/>
        </w:rPr>
        <w:drawing>
          <wp:inline distT="0" distB="0" distL="0" distR="0" wp14:anchorId="12D39318" wp14:editId="59BEB6F1">
            <wp:extent cx="4476750" cy="2472690"/>
            <wp:effectExtent l="0" t="0" r="0" b="3810"/>
            <wp:docPr id="1" name="Рисунок 1" descr="Выделение памяти под двумерный масси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Выделение памяти под двумерный массив"/>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0" cy="2472690"/>
                    </a:xfrm>
                    <a:prstGeom prst="rect">
                      <a:avLst/>
                    </a:prstGeom>
                    <a:noFill/>
                    <a:ln>
                      <a:noFill/>
                    </a:ln>
                  </pic:spPr>
                </pic:pic>
              </a:graphicData>
            </a:graphic>
          </wp:inline>
        </w:drawing>
      </w:r>
    </w:p>
    <w:p w14:paraId="583E10A4" w14:textId="77777777" w:rsidR="006B40B7" w:rsidRPr="006B40B7" w:rsidRDefault="006B40B7" w:rsidP="006B40B7">
      <w:pPr>
        <w:shd w:val="clear" w:color="auto" w:fill="FFFFFF"/>
        <w:spacing w:after="200" w:line="276" w:lineRule="auto"/>
        <w:rPr>
          <w:rFonts w:ascii="Tahoma" w:eastAsia="Calibri" w:hAnsi="Tahoma" w:cs="Tahoma"/>
          <w:color w:val="000000"/>
          <w:sz w:val="18"/>
          <w:szCs w:val="18"/>
        </w:rPr>
      </w:pPr>
      <w:r w:rsidRPr="006B40B7">
        <w:rPr>
          <w:rFonts w:ascii="Tahoma" w:eastAsia="Calibri" w:hAnsi="Tahoma" w:cs="Tahoma"/>
          <w:color w:val="000000"/>
          <w:sz w:val="18"/>
          <w:szCs w:val="18"/>
        </w:rPr>
        <w:br/>
      </w:r>
      <w:r w:rsidRPr="006B40B7">
        <w:rPr>
          <w:rFonts w:ascii="Tahoma" w:eastAsia="Calibri" w:hAnsi="Tahoma" w:cs="Tahoma"/>
          <w:b/>
          <w:bCs/>
          <w:color w:val="000000"/>
          <w:sz w:val="18"/>
          <w:szCs w:val="18"/>
        </w:rPr>
        <w:t>Рис. 26.1. </w:t>
      </w:r>
      <w:r w:rsidRPr="006B40B7">
        <w:rPr>
          <w:rFonts w:ascii="Tahoma" w:eastAsia="Calibri" w:hAnsi="Tahoma" w:cs="Tahoma"/>
          <w:color w:val="000000"/>
          <w:sz w:val="18"/>
          <w:szCs w:val="18"/>
        </w:rPr>
        <w:t>Выделение памяти под двумерный массив</w:t>
      </w:r>
    </w:p>
    <w:p w14:paraId="60115910"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При работе с динамической памятью в языке С++ существует 2 способа выделения памяти под двумерный </w:t>
      </w:r>
      <w:r w:rsidRPr="006B40B7">
        <w:rPr>
          <w:rFonts w:ascii="Tahoma" w:eastAsia="Times New Roman" w:hAnsi="Tahoma" w:cs="Tahoma"/>
          <w:i/>
          <w:iCs/>
          <w:color w:val="000000"/>
          <w:sz w:val="18"/>
          <w:szCs w:val="18"/>
          <w:lang w:eastAsia="ru-RU"/>
        </w:rPr>
        <w:t>динамический массив</w:t>
      </w:r>
      <w:r w:rsidRPr="006B40B7">
        <w:rPr>
          <w:rFonts w:ascii="Tahoma" w:eastAsia="Times New Roman" w:hAnsi="Tahoma" w:cs="Tahoma"/>
          <w:color w:val="000000"/>
          <w:sz w:val="18"/>
          <w:szCs w:val="18"/>
          <w:lang w:eastAsia="ru-RU"/>
        </w:rPr>
        <w:t>.</w:t>
      </w:r>
    </w:p>
    <w:p w14:paraId="1492B3D3"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1) </w:t>
      </w:r>
      <w:r w:rsidRPr="006B40B7">
        <w:rPr>
          <w:rFonts w:ascii="Tahoma" w:eastAsia="Times New Roman" w:hAnsi="Tahoma" w:cs="Tahoma"/>
          <w:i/>
          <w:iCs/>
          <w:color w:val="000000"/>
          <w:sz w:val="18"/>
          <w:szCs w:val="18"/>
          <w:lang w:eastAsia="ru-RU"/>
        </w:rPr>
        <w:t>при помощи операции</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Tahoma" w:eastAsia="Times New Roman" w:hAnsi="Tahoma" w:cs="Tahoma"/>
          <w:color w:val="000000"/>
          <w:sz w:val="18"/>
          <w:szCs w:val="18"/>
          <w:lang w:eastAsia="ru-RU"/>
        </w:rPr>
        <w:t>, которая позволяет выделить в динамической памяти участок для размещения массива соответствующего типа, но не позволяет его инициализировать.</w:t>
      </w:r>
    </w:p>
    <w:p w14:paraId="5B09668A"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 выделения памяти под </w:t>
      </w:r>
      <w:r w:rsidRPr="006B40B7">
        <w:rPr>
          <w:rFonts w:ascii="Tahoma" w:eastAsia="Times New Roman" w:hAnsi="Tahoma" w:cs="Tahoma"/>
          <w:i/>
          <w:iCs/>
          <w:color w:val="000000"/>
          <w:sz w:val="18"/>
          <w:szCs w:val="18"/>
          <w:lang w:eastAsia="ru-RU"/>
        </w:rPr>
        <w:t>массив</w:t>
      </w:r>
      <w:r w:rsidRPr="006B40B7">
        <w:rPr>
          <w:rFonts w:ascii="Tahoma" w:eastAsia="Times New Roman" w:hAnsi="Tahoma" w:cs="Tahoma"/>
          <w:color w:val="000000"/>
          <w:sz w:val="18"/>
          <w:szCs w:val="18"/>
          <w:lang w:eastAsia="ru-RU"/>
        </w:rPr>
        <w:t> указателей:</w:t>
      </w:r>
    </w:p>
    <w:p w14:paraId="12AFA184"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 xml:space="preserve"> =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Courier New" w:eastAsia="Times New Roman" w:hAnsi="Courier New" w:cs="Courier New"/>
          <w:color w:val="8B0000"/>
          <w:sz w:val="18"/>
          <w:szCs w:val="18"/>
          <w:lang w:eastAsia="ru-RU"/>
        </w:rPr>
        <w:t xml:space="preserve"> Тип * [</w:t>
      </w:r>
      <w:proofErr w:type="spellStart"/>
      <w:r w:rsidRPr="006B40B7">
        <w:rPr>
          <w:rFonts w:ascii="Courier New" w:eastAsia="Times New Roman" w:hAnsi="Courier New" w:cs="Courier New"/>
          <w:color w:val="8B0000"/>
          <w:sz w:val="18"/>
          <w:szCs w:val="18"/>
          <w:lang w:eastAsia="ru-RU"/>
        </w:rPr>
        <w:t>ВыражениеТипаКонстанты</w:t>
      </w:r>
      <w:proofErr w:type="spellEnd"/>
      <w:r w:rsidRPr="006B40B7">
        <w:rPr>
          <w:rFonts w:ascii="Courier New" w:eastAsia="Times New Roman" w:hAnsi="Courier New" w:cs="Courier New"/>
          <w:color w:val="8B0000"/>
          <w:sz w:val="18"/>
          <w:szCs w:val="18"/>
          <w:lang w:eastAsia="ru-RU"/>
        </w:rPr>
        <w:t>];</w:t>
      </w:r>
    </w:p>
    <w:p w14:paraId="76D3EF36"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 выделения памяти для массива значений:</w:t>
      </w:r>
    </w:p>
    <w:p w14:paraId="3B8CD58A"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proofErr w:type="gramStart"/>
      <w:r w:rsidRPr="006B40B7">
        <w:rPr>
          <w:rFonts w:ascii="Courier New" w:eastAsia="Times New Roman" w:hAnsi="Courier New" w:cs="Courier New"/>
          <w:color w:val="8B0000"/>
          <w:sz w:val="18"/>
          <w:szCs w:val="18"/>
          <w:lang w:eastAsia="ru-RU"/>
        </w:rPr>
        <w:lastRenderedPageBreak/>
        <w:t>ИмяМассива</w:t>
      </w:r>
      <w:proofErr w:type="spellEnd"/>
      <w:r w:rsidRPr="006B40B7">
        <w:rPr>
          <w:rFonts w:ascii="Courier New" w:eastAsia="Times New Roman" w:hAnsi="Courier New" w:cs="Courier New"/>
          <w:color w:val="8B0000"/>
          <w:sz w:val="18"/>
          <w:szCs w:val="18"/>
          <w:lang w:eastAsia="ru-RU"/>
        </w:rPr>
        <w:t>[</w:t>
      </w:r>
      <w:proofErr w:type="spellStart"/>
      <w:proofErr w:type="gramEnd"/>
      <w:r w:rsidRPr="006B40B7">
        <w:rPr>
          <w:rFonts w:ascii="Courier New" w:eastAsia="Times New Roman" w:hAnsi="Courier New" w:cs="Courier New"/>
          <w:color w:val="8B0000"/>
          <w:sz w:val="18"/>
          <w:szCs w:val="18"/>
          <w:lang w:eastAsia="ru-RU"/>
        </w:rPr>
        <w:t>ЗначениеИндекса</w:t>
      </w:r>
      <w:proofErr w:type="spellEnd"/>
      <w:r w:rsidRPr="006B40B7">
        <w:rPr>
          <w:rFonts w:ascii="Courier New" w:eastAsia="Times New Roman" w:hAnsi="Courier New" w:cs="Courier New"/>
          <w:color w:val="8B0000"/>
          <w:sz w:val="18"/>
          <w:szCs w:val="18"/>
          <w:lang w:eastAsia="ru-RU"/>
        </w:rPr>
        <w:t xml:space="preserve">] =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Courier New" w:eastAsia="Times New Roman" w:hAnsi="Courier New" w:cs="Courier New"/>
          <w:color w:val="8B0000"/>
          <w:sz w:val="18"/>
          <w:szCs w:val="18"/>
          <w:lang w:eastAsia="ru-RU"/>
        </w:rPr>
        <w:t xml:space="preserve"> Тип [</w:t>
      </w:r>
      <w:proofErr w:type="spellStart"/>
      <w:r w:rsidRPr="006B40B7">
        <w:rPr>
          <w:rFonts w:ascii="Courier New" w:eastAsia="Times New Roman" w:hAnsi="Courier New" w:cs="Courier New"/>
          <w:color w:val="8B0000"/>
          <w:sz w:val="18"/>
          <w:szCs w:val="18"/>
          <w:lang w:eastAsia="ru-RU"/>
        </w:rPr>
        <w:t>ВыражениеТипа</w:t>
      </w:r>
      <w:proofErr w:type="spellEnd"/>
    </w:p>
    <w:p w14:paraId="24E8F0C4"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Константы];</w:t>
      </w:r>
    </w:p>
    <w:p w14:paraId="17695CAF"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Tahoma" w:eastAsia="Times New Roman" w:hAnsi="Tahoma" w:cs="Tahoma"/>
          <w:color w:val="000000"/>
          <w:sz w:val="18"/>
          <w:szCs w:val="18"/>
          <w:lang w:eastAsia="ru-RU"/>
        </w:rPr>
        <w:t> – </w:t>
      </w:r>
      <w:r w:rsidRPr="006B40B7">
        <w:rPr>
          <w:rFonts w:ascii="Tahoma" w:eastAsia="Times New Roman" w:hAnsi="Tahoma" w:cs="Tahoma"/>
          <w:i/>
          <w:iCs/>
          <w:color w:val="000000"/>
          <w:sz w:val="18"/>
          <w:szCs w:val="18"/>
          <w:lang w:eastAsia="ru-RU"/>
        </w:rPr>
        <w:t>идентификатор</w:t>
      </w:r>
      <w:r w:rsidRPr="006B40B7">
        <w:rPr>
          <w:rFonts w:ascii="Tahoma" w:eastAsia="Times New Roman" w:hAnsi="Tahoma" w:cs="Tahoma"/>
          <w:color w:val="000000"/>
          <w:sz w:val="18"/>
          <w:szCs w:val="18"/>
          <w:lang w:eastAsia="ru-RU"/>
        </w:rPr>
        <w:t> массива, то есть имя двойного указателя для выделяемого </w:t>
      </w:r>
      <w:r w:rsidRPr="006B40B7">
        <w:rPr>
          <w:rFonts w:ascii="Tahoma" w:eastAsia="Times New Roman" w:hAnsi="Tahoma" w:cs="Tahoma"/>
          <w:i/>
          <w:iCs/>
          <w:color w:val="000000"/>
          <w:sz w:val="18"/>
          <w:szCs w:val="18"/>
          <w:lang w:eastAsia="ru-RU"/>
        </w:rPr>
        <w:t>блока памяти</w:t>
      </w:r>
      <w:r w:rsidRPr="006B40B7">
        <w:rPr>
          <w:rFonts w:ascii="Tahoma" w:eastAsia="Times New Roman" w:hAnsi="Tahoma" w:cs="Tahoma"/>
          <w:color w:val="000000"/>
          <w:sz w:val="18"/>
          <w:szCs w:val="18"/>
          <w:lang w:eastAsia="ru-RU"/>
        </w:rPr>
        <w:t>.</w:t>
      </w:r>
    </w:p>
    <w:p w14:paraId="40155202"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Courier New" w:eastAsia="Times New Roman" w:hAnsi="Courier New" w:cs="Courier New"/>
          <w:color w:val="8B0000"/>
          <w:sz w:val="18"/>
          <w:szCs w:val="18"/>
          <w:lang w:eastAsia="ru-RU"/>
        </w:rPr>
        <w:t>Тип</w:t>
      </w:r>
      <w:r w:rsidRPr="006B40B7">
        <w:rPr>
          <w:rFonts w:ascii="Tahoma" w:eastAsia="Times New Roman" w:hAnsi="Tahoma" w:cs="Tahoma"/>
          <w:color w:val="000000"/>
          <w:sz w:val="18"/>
          <w:szCs w:val="18"/>
          <w:lang w:eastAsia="ru-RU"/>
        </w:rPr>
        <w:t> – тип указателя на </w:t>
      </w:r>
      <w:r w:rsidRPr="006B40B7">
        <w:rPr>
          <w:rFonts w:ascii="Tahoma" w:eastAsia="Times New Roman" w:hAnsi="Tahoma" w:cs="Tahoma"/>
          <w:i/>
          <w:iCs/>
          <w:color w:val="000000"/>
          <w:sz w:val="18"/>
          <w:szCs w:val="18"/>
          <w:lang w:eastAsia="ru-RU"/>
        </w:rPr>
        <w:t>массив</w:t>
      </w:r>
      <w:r w:rsidRPr="006B40B7">
        <w:rPr>
          <w:rFonts w:ascii="Tahoma" w:eastAsia="Times New Roman" w:hAnsi="Tahoma" w:cs="Tahoma"/>
          <w:color w:val="000000"/>
          <w:sz w:val="18"/>
          <w:szCs w:val="18"/>
          <w:lang w:eastAsia="ru-RU"/>
        </w:rPr>
        <w:t>.</w:t>
      </w:r>
    </w:p>
    <w:p w14:paraId="0CF7E58E"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Courier New" w:eastAsia="Times New Roman" w:hAnsi="Courier New" w:cs="Courier New"/>
          <w:color w:val="8B0000"/>
          <w:sz w:val="18"/>
          <w:szCs w:val="18"/>
          <w:lang w:eastAsia="ru-RU"/>
        </w:rPr>
        <w:t>ВыражениеТипаКонстанты</w:t>
      </w:r>
      <w:proofErr w:type="spellEnd"/>
      <w:r w:rsidRPr="006B40B7">
        <w:rPr>
          <w:rFonts w:ascii="Tahoma" w:eastAsia="Times New Roman" w:hAnsi="Tahoma" w:cs="Tahoma"/>
          <w:color w:val="000000"/>
          <w:sz w:val="18"/>
          <w:szCs w:val="18"/>
          <w:lang w:eastAsia="ru-RU"/>
        </w:rPr>
        <w:t> – задает количество элементов (</w:t>
      </w:r>
      <w:r w:rsidRPr="006B40B7">
        <w:rPr>
          <w:rFonts w:ascii="Tahoma" w:eastAsia="Times New Roman" w:hAnsi="Tahoma" w:cs="Tahoma"/>
          <w:i/>
          <w:iCs/>
          <w:color w:val="000000"/>
          <w:sz w:val="18"/>
          <w:szCs w:val="18"/>
          <w:lang w:eastAsia="ru-RU"/>
        </w:rPr>
        <w:t>размерность) массива</w:t>
      </w:r>
      <w:r w:rsidRPr="006B40B7">
        <w:rPr>
          <w:rFonts w:ascii="Tahoma" w:eastAsia="Times New Roman" w:hAnsi="Tahoma" w:cs="Tahoma"/>
          <w:color w:val="000000"/>
          <w:sz w:val="18"/>
          <w:szCs w:val="18"/>
          <w:lang w:eastAsia="ru-RU"/>
        </w:rPr>
        <w:t>. </w:t>
      </w:r>
      <w:r w:rsidRPr="006B40B7">
        <w:rPr>
          <w:rFonts w:ascii="Tahoma" w:eastAsia="Times New Roman" w:hAnsi="Tahoma" w:cs="Tahoma"/>
          <w:i/>
          <w:iCs/>
          <w:color w:val="000000"/>
          <w:sz w:val="18"/>
          <w:szCs w:val="18"/>
          <w:lang w:eastAsia="ru-RU"/>
        </w:rPr>
        <w:t>Выражение</w:t>
      </w:r>
      <w:r w:rsidRPr="006B40B7">
        <w:rPr>
          <w:rFonts w:ascii="Tahoma" w:eastAsia="Times New Roman" w:hAnsi="Tahoma" w:cs="Tahoma"/>
          <w:color w:val="000000"/>
          <w:sz w:val="18"/>
          <w:szCs w:val="18"/>
          <w:lang w:eastAsia="ru-RU"/>
        </w:rPr>
        <w:t> константного типа вычисляется на этапе компиляции.</w:t>
      </w:r>
    </w:p>
    <w:p w14:paraId="1D2E2F5C"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Например:</w:t>
      </w:r>
    </w:p>
    <w:p w14:paraId="0FDBADCC"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int</w:t>
      </w:r>
      <w:proofErr w:type="spellEnd"/>
      <w:r w:rsidRPr="006B40B7">
        <w:rPr>
          <w:rFonts w:ascii="Courier New" w:eastAsia="Times New Roman" w:hAnsi="Courier New" w:cs="Courier New"/>
          <w:color w:val="8B0000"/>
          <w:sz w:val="18"/>
          <w:szCs w:val="18"/>
          <w:lang w:eastAsia="ru-RU"/>
        </w:rPr>
        <w:t xml:space="preserve"> n, m;//n и m – количество строк и столбцов матрицы </w:t>
      </w:r>
    </w:p>
    <w:p w14:paraId="79A7289F"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float</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matr</w:t>
      </w:r>
      <w:proofErr w:type="spellEnd"/>
      <w:r w:rsidRPr="006B40B7">
        <w:rPr>
          <w:rFonts w:ascii="Courier New" w:eastAsia="Times New Roman" w:hAnsi="Courier New" w:cs="Courier New"/>
          <w:color w:val="8B0000"/>
          <w:sz w:val="18"/>
          <w:szCs w:val="18"/>
          <w:lang w:eastAsia="ru-RU"/>
        </w:rPr>
        <w:t>; //указатель для массива указателей</w:t>
      </w:r>
    </w:p>
    <w:p w14:paraId="1CCE60D6"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matr</w:t>
      </w:r>
      <w:proofErr w:type="spellEnd"/>
      <w:r w:rsidRPr="006B40B7">
        <w:rPr>
          <w:rFonts w:ascii="Courier New" w:eastAsia="Times New Roman" w:hAnsi="Courier New" w:cs="Courier New"/>
          <w:color w:val="8B0000"/>
          <w:sz w:val="18"/>
          <w:szCs w:val="18"/>
          <w:lang w:eastAsia="ru-RU"/>
        </w:rPr>
        <w:t xml:space="preserve"> =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float</w:t>
      </w:r>
      <w:proofErr w:type="spellEnd"/>
      <w:r w:rsidRPr="006B40B7">
        <w:rPr>
          <w:rFonts w:ascii="Courier New" w:eastAsia="Times New Roman" w:hAnsi="Courier New" w:cs="Courier New"/>
          <w:color w:val="8B0000"/>
          <w:sz w:val="18"/>
          <w:szCs w:val="18"/>
          <w:lang w:eastAsia="ru-RU"/>
        </w:rPr>
        <w:t xml:space="preserve"> * [n]; //выделение динамической памяти </w:t>
      </w:r>
    </w:p>
    <w:p w14:paraId="3465BBFF"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 xml:space="preserve">                          под массив указателей</w:t>
      </w:r>
    </w:p>
    <w:p w14:paraId="3DE9FFB3" w14:textId="77777777" w:rsidR="006B40B7" w:rsidRPr="00451EFD"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FC4CAA">
        <w:rPr>
          <w:rFonts w:ascii="Courier New" w:eastAsia="Times New Roman" w:hAnsi="Courier New" w:cs="Courier New"/>
          <w:color w:val="8B0000"/>
          <w:sz w:val="18"/>
          <w:szCs w:val="18"/>
          <w:lang w:val="en-US" w:eastAsia="ru-RU"/>
        </w:rPr>
        <w:t>for</w:t>
      </w:r>
      <w:r w:rsidRPr="00451EFD">
        <w:rPr>
          <w:rFonts w:ascii="Courier New" w:eastAsia="Times New Roman" w:hAnsi="Courier New" w:cs="Courier New"/>
          <w:color w:val="8B0000"/>
          <w:sz w:val="18"/>
          <w:szCs w:val="18"/>
          <w:lang w:eastAsia="ru-RU"/>
        </w:rPr>
        <w:t xml:space="preserve"> (</w:t>
      </w:r>
      <w:r w:rsidRPr="00FC4CAA">
        <w:rPr>
          <w:rFonts w:ascii="Courier New" w:eastAsia="Times New Roman" w:hAnsi="Courier New" w:cs="Courier New"/>
          <w:color w:val="8B0000"/>
          <w:sz w:val="18"/>
          <w:szCs w:val="18"/>
          <w:lang w:val="en-US" w:eastAsia="ru-RU"/>
        </w:rPr>
        <w:t>int</w:t>
      </w:r>
      <w:r w:rsidRPr="00451EFD">
        <w:rPr>
          <w:rFonts w:ascii="Courier New" w:eastAsia="Times New Roman" w:hAnsi="Courier New" w:cs="Courier New"/>
          <w:color w:val="8B0000"/>
          <w:sz w:val="18"/>
          <w:szCs w:val="18"/>
          <w:lang w:eastAsia="ru-RU"/>
        </w:rPr>
        <w:t xml:space="preserve"> </w:t>
      </w:r>
      <w:proofErr w:type="spellStart"/>
      <w:r w:rsidRPr="00FC4CAA">
        <w:rPr>
          <w:rFonts w:ascii="Courier New" w:eastAsia="Times New Roman" w:hAnsi="Courier New" w:cs="Courier New"/>
          <w:color w:val="8B0000"/>
          <w:sz w:val="18"/>
          <w:szCs w:val="18"/>
          <w:lang w:val="en-US" w:eastAsia="ru-RU"/>
        </w:rPr>
        <w:t>i</w:t>
      </w:r>
      <w:proofErr w:type="spellEnd"/>
      <w:r w:rsidRPr="00451EFD">
        <w:rPr>
          <w:rFonts w:ascii="Courier New" w:eastAsia="Times New Roman" w:hAnsi="Courier New" w:cs="Courier New"/>
          <w:color w:val="8B0000"/>
          <w:sz w:val="18"/>
          <w:szCs w:val="18"/>
          <w:lang w:eastAsia="ru-RU"/>
        </w:rPr>
        <w:t xml:space="preserve">=0; </w:t>
      </w:r>
      <w:proofErr w:type="spellStart"/>
      <w:r w:rsidRPr="00FC4CAA">
        <w:rPr>
          <w:rFonts w:ascii="Courier New" w:eastAsia="Times New Roman" w:hAnsi="Courier New" w:cs="Courier New"/>
          <w:color w:val="8B0000"/>
          <w:sz w:val="18"/>
          <w:szCs w:val="18"/>
          <w:lang w:val="en-US" w:eastAsia="ru-RU"/>
        </w:rPr>
        <w:t>i</w:t>
      </w:r>
      <w:proofErr w:type="spellEnd"/>
      <w:r w:rsidRPr="00451EFD">
        <w:rPr>
          <w:rFonts w:ascii="Courier New" w:eastAsia="Times New Roman" w:hAnsi="Courier New" w:cs="Courier New"/>
          <w:color w:val="8B0000"/>
          <w:sz w:val="18"/>
          <w:szCs w:val="18"/>
          <w:lang w:eastAsia="ru-RU"/>
        </w:rPr>
        <w:t>&lt;</w:t>
      </w:r>
      <w:r w:rsidRPr="00FC4CAA">
        <w:rPr>
          <w:rFonts w:ascii="Courier New" w:eastAsia="Times New Roman" w:hAnsi="Courier New" w:cs="Courier New"/>
          <w:color w:val="8B0000"/>
          <w:sz w:val="18"/>
          <w:szCs w:val="18"/>
          <w:lang w:val="en-US" w:eastAsia="ru-RU"/>
        </w:rPr>
        <w:t>n</w:t>
      </w:r>
      <w:r w:rsidRPr="00451EFD">
        <w:rPr>
          <w:rFonts w:ascii="Courier New" w:eastAsia="Times New Roman" w:hAnsi="Courier New" w:cs="Courier New"/>
          <w:color w:val="8B0000"/>
          <w:sz w:val="18"/>
          <w:szCs w:val="18"/>
          <w:lang w:eastAsia="ru-RU"/>
        </w:rPr>
        <w:t xml:space="preserve">; </w:t>
      </w:r>
      <w:proofErr w:type="spellStart"/>
      <w:r w:rsidRPr="00FC4CAA">
        <w:rPr>
          <w:rFonts w:ascii="Courier New" w:eastAsia="Times New Roman" w:hAnsi="Courier New" w:cs="Courier New"/>
          <w:color w:val="8B0000"/>
          <w:sz w:val="18"/>
          <w:szCs w:val="18"/>
          <w:lang w:val="en-US" w:eastAsia="ru-RU"/>
        </w:rPr>
        <w:t>i</w:t>
      </w:r>
      <w:proofErr w:type="spellEnd"/>
      <w:r w:rsidRPr="00451EFD">
        <w:rPr>
          <w:rFonts w:ascii="Courier New" w:eastAsia="Times New Roman" w:hAnsi="Courier New" w:cs="Courier New"/>
          <w:color w:val="8B0000"/>
          <w:sz w:val="18"/>
          <w:szCs w:val="18"/>
          <w:lang w:eastAsia="ru-RU"/>
        </w:rPr>
        <w:t>++)</w:t>
      </w:r>
    </w:p>
    <w:p w14:paraId="55035C9A"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451EFD">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matr</w:t>
      </w:r>
      <w:proofErr w:type="spellEnd"/>
      <w:r w:rsidRPr="006B40B7">
        <w:rPr>
          <w:rFonts w:ascii="Courier New" w:eastAsia="Times New Roman" w:hAnsi="Courier New" w:cs="Courier New"/>
          <w:color w:val="8B0000"/>
          <w:sz w:val="18"/>
          <w:szCs w:val="18"/>
          <w:lang w:eastAsia="ru-RU"/>
        </w:rPr>
        <w:t xml:space="preserve">[i] =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float</w:t>
      </w:r>
      <w:proofErr w:type="spellEnd"/>
      <w:r w:rsidRPr="006B40B7">
        <w:rPr>
          <w:rFonts w:ascii="Courier New" w:eastAsia="Times New Roman" w:hAnsi="Courier New" w:cs="Courier New"/>
          <w:color w:val="8B0000"/>
          <w:sz w:val="18"/>
          <w:szCs w:val="18"/>
          <w:lang w:eastAsia="ru-RU"/>
        </w:rPr>
        <w:t xml:space="preserve"> [m]; //выделение динамической памяти </w:t>
      </w:r>
    </w:p>
    <w:p w14:paraId="7D047355"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 xml:space="preserve">                           для массива значений</w:t>
      </w:r>
    </w:p>
    <w:p w14:paraId="2EC97998"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При выделении динамической памяти размеры массивов должны быть полностью определены.</w:t>
      </w:r>
    </w:p>
    <w:p w14:paraId="024A7D7C"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2) </w:t>
      </w:r>
      <w:r w:rsidRPr="006B40B7">
        <w:rPr>
          <w:rFonts w:ascii="Tahoma" w:eastAsia="Times New Roman" w:hAnsi="Tahoma" w:cs="Tahoma"/>
          <w:i/>
          <w:iCs/>
          <w:color w:val="000000"/>
          <w:sz w:val="18"/>
          <w:szCs w:val="18"/>
          <w:lang w:eastAsia="ru-RU"/>
        </w:rPr>
        <w:t>при помощи библиотечной функции</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malloc</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calloc</w:t>
      </w:r>
      <w:proofErr w:type="spellEnd"/>
      <w:r w:rsidRPr="006B40B7">
        <w:rPr>
          <w:rFonts w:ascii="Courier New" w:eastAsia="Times New Roman" w:hAnsi="Courier New" w:cs="Courier New"/>
          <w:color w:val="8B0000"/>
          <w:sz w:val="18"/>
          <w:szCs w:val="18"/>
          <w:lang w:eastAsia="ru-RU"/>
        </w:rPr>
        <w:t>)</w:t>
      </w:r>
      <w:r w:rsidRPr="006B40B7">
        <w:rPr>
          <w:rFonts w:ascii="Tahoma" w:eastAsia="Times New Roman" w:hAnsi="Tahoma" w:cs="Tahoma"/>
          <w:color w:val="000000"/>
          <w:sz w:val="18"/>
          <w:szCs w:val="18"/>
          <w:lang w:eastAsia="ru-RU"/>
        </w:rPr>
        <w:t>, которая предназначена для выделения динамической памяти.</w:t>
      </w:r>
    </w:p>
    <w:p w14:paraId="7EBCB989"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 выделения памяти под </w:t>
      </w:r>
      <w:r w:rsidRPr="006B40B7">
        <w:rPr>
          <w:rFonts w:ascii="Tahoma" w:eastAsia="Times New Roman" w:hAnsi="Tahoma" w:cs="Tahoma"/>
          <w:i/>
          <w:iCs/>
          <w:color w:val="000000"/>
          <w:sz w:val="18"/>
          <w:szCs w:val="18"/>
          <w:lang w:eastAsia="ru-RU"/>
        </w:rPr>
        <w:t>массив</w:t>
      </w:r>
      <w:r w:rsidRPr="006B40B7">
        <w:rPr>
          <w:rFonts w:ascii="Tahoma" w:eastAsia="Times New Roman" w:hAnsi="Tahoma" w:cs="Tahoma"/>
          <w:color w:val="000000"/>
          <w:sz w:val="18"/>
          <w:szCs w:val="18"/>
          <w:lang w:eastAsia="ru-RU"/>
        </w:rPr>
        <w:t> указателей:</w:t>
      </w:r>
    </w:p>
    <w:p w14:paraId="2926C585"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 xml:space="preserve"> = (Тип **) </w:t>
      </w:r>
      <w:proofErr w:type="spellStart"/>
      <w:proofErr w:type="gramStart"/>
      <w:r w:rsidRPr="006B40B7">
        <w:rPr>
          <w:rFonts w:ascii="Courier New" w:eastAsia="Times New Roman" w:hAnsi="Courier New" w:cs="Courier New"/>
          <w:color w:val="8B0000"/>
          <w:sz w:val="18"/>
          <w:szCs w:val="18"/>
          <w:lang w:eastAsia="ru-RU"/>
        </w:rPr>
        <w:t>malloc</w:t>
      </w:r>
      <w:proofErr w:type="spellEnd"/>
      <w:r w:rsidRPr="006B40B7">
        <w:rPr>
          <w:rFonts w:ascii="Courier New" w:eastAsia="Times New Roman" w:hAnsi="Courier New" w:cs="Courier New"/>
          <w:color w:val="8B0000"/>
          <w:sz w:val="18"/>
          <w:szCs w:val="18"/>
          <w:lang w:eastAsia="ru-RU"/>
        </w:rPr>
        <w:t>(</w:t>
      </w:r>
      <w:proofErr w:type="gramEnd"/>
      <w:r w:rsidRPr="006B40B7">
        <w:rPr>
          <w:rFonts w:ascii="Courier New" w:eastAsia="Times New Roman" w:hAnsi="Courier New" w:cs="Courier New"/>
          <w:color w:val="8B0000"/>
          <w:sz w:val="18"/>
          <w:szCs w:val="18"/>
          <w:lang w:eastAsia="ru-RU"/>
        </w:rPr>
        <w:t>N*</w:t>
      </w:r>
      <w:proofErr w:type="spellStart"/>
      <w:r w:rsidRPr="006B40B7">
        <w:rPr>
          <w:rFonts w:ascii="Courier New" w:eastAsia="Times New Roman" w:hAnsi="Courier New" w:cs="Courier New"/>
          <w:color w:val="8B0000"/>
          <w:sz w:val="18"/>
          <w:szCs w:val="18"/>
          <w:lang w:eastAsia="ru-RU"/>
        </w:rPr>
        <w:t>sizeof</w:t>
      </w:r>
      <w:proofErr w:type="spellEnd"/>
      <w:r w:rsidRPr="006B40B7">
        <w:rPr>
          <w:rFonts w:ascii="Courier New" w:eastAsia="Times New Roman" w:hAnsi="Courier New" w:cs="Courier New"/>
          <w:color w:val="8B0000"/>
          <w:sz w:val="18"/>
          <w:szCs w:val="18"/>
          <w:lang w:eastAsia="ru-RU"/>
        </w:rPr>
        <w:t>(Тип *));</w:t>
      </w:r>
    </w:p>
    <w:p w14:paraId="4F743663"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или</w:t>
      </w:r>
    </w:p>
    <w:p w14:paraId="38576136"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 xml:space="preserve"> = (Тип **) </w:t>
      </w:r>
      <w:proofErr w:type="spellStart"/>
      <w:proofErr w:type="gramStart"/>
      <w:r w:rsidRPr="006B40B7">
        <w:rPr>
          <w:rFonts w:ascii="Courier New" w:eastAsia="Times New Roman" w:hAnsi="Courier New" w:cs="Courier New"/>
          <w:color w:val="8B0000"/>
          <w:sz w:val="18"/>
          <w:szCs w:val="18"/>
          <w:lang w:eastAsia="ru-RU"/>
        </w:rPr>
        <w:t>calloc</w:t>
      </w:r>
      <w:proofErr w:type="spellEnd"/>
      <w:r w:rsidRPr="006B40B7">
        <w:rPr>
          <w:rFonts w:ascii="Courier New" w:eastAsia="Times New Roman" w:hAnsi="Courier New" w:cs="Courier New"/>
          <w:color w:val="8B0000"/>
          <w:sz w:val="18"/>
          <w:szCs w:val="18"/>
          <w:lang w:eastAsia="ru-RU"/>
        </w:rPr>
        <w:t>(</w:t>
      </w:r>
      <w:proofErr w:type="gramEnd"/>
      <w:r w:rsidRPr="006B40B7">
        <w:rPr>
          <w:rFonts w:ascii="Courier New" w:eastAsia="Times New Roman" w:hAnsi="Courier New" w:cs="Courier New"/>
          <w:color w:val="8B0000"/>
          <w:sz w:val="18"/>
          <w:szCs w:val="18"/>
          <w:lang w:eastAsia="ru-RU"/>
        </w:rPr>
        <w:t xml:space="preserve">N, </w:t>
      </w:r>
      <w:proofErr w:type="spellStart"/>
      <w:r w:rsidRPr="006B40B7">
        <w:rPr>
          <w:rFonts w:ascii="Courier New" w:eastAsia="Times New Roman" w:hAnsi="Courier New" w:cs="Courier New"/>
          <w:color w:val="8B0000"/>
          <w:sz w:val="18"/>
          <w:szCs w:val="18"/>
          <w:lang w:eastAsia="ru-RU"/>
        </w:rPr>
        <w:t>sizeof</w:t>
      </w:r>
      <w:proofErr w:type="spellEnd"/>
      <w:r w:rsidRPr="006B40B7">
        <w:rPr>
          <w:rFonts w:ascii="Courier New" w:eastAsia="Times New Roman" w:hAnsi="Courier New" w:cs="Courier New"/>
          <w:color w:val="8B0000"/>
          <w:sz w:val="18"/>
          <w:szCs w:val="18"/>
          <w:lang w:eastAsia="ru-RU"/>
        </w:rPr>
        <w:t>(Тип *));</w:t>
      </w:r>
    </w:p>
    <w:p w14:paraId="0B392804"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 выделения памяти для массива значений:</w:t>
      </w:r>
    </w:p>
    <w:p w14:paraId="2AC0DB4D"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proofErr w:type="gram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w:t>
      </w:r>
      <w:proofErr w:type="spellStart"/>
      <w:proofErr w:type="gramEnd"/>
      <w:r w:rsidRPr="006B40B7">
        <w:rPr>
          <w:rFonts w:ascii="Courier New" w:eastAsia="Times New Roman" w:hAnsi="Courier New" w:cs="Courier New"/>
          <w:color w:val="8B0000"/>
          <w:sz w:val="18"/>
          <w:szCs w:val="18"/>
          <w:lang w:eastAsia="ru-RU"/>
        </w:rPr>
        <w:t>ЗначениеИндекса</w:t>
      </w:r>
      <w:proofErr w:type="spellEnd"/>
      <w:r w:rsidRPr="006B40B7">
        <w:rPr>
          <w:rFonts w:ascii="Courier New" w:eastAsia="Times New Roman" w:hAnsi="Courier New" w:cs="Courier New"/>
          <w:color w:val="8B0000"/>
          <w:sz w:val="18"/>
          <w:szCs w:val="18"/>
          <w:lang w:eastAsia="ru-RU"/>
        </w:rPr>
        <w:t>]=(Тип*)</w:t>
      </w:r>
      <w:proofErr w:type="spellStart"/>
      <w:r w:rsidRPr="006B40B7">
        <w:rPr>
          <w:rFonts w:ascii="Courier New" w:eastAsia="Times New Roman" w:hAnsi="Courier New" w:cs="Courier New"/>
          <w:color w:val="8B0000"/>
          <w:sz w:val="18"/>
          <w:szCs w:val="18"/>
          <w:lang w:eastAsia="ru-RU"/>
        </w:rPr>
        <w:t>malloc</w:t>
      </w:r>
      <w:proofErr w:type="spellEnd"/>
      <w:r w:rsidRPr="006B40B7">
        <w:rPr>
          <w:rFonts w:ascii="Courier New" w:eastAsia="Times New Roman" w:hAnsi="Courier New" w:cs="Courier New"/>
          <w:color w:val="8B0000"/>
          <w:sz w:val="18"/>
          <w:szCs w:val="18"/>
          <w:lang w:eastAsia="ru-RU"/>
        </w:rPr>
        <w:t>(M*</w:t>
      </w:r>
      <w:proofErr w:type="spellStart"/>
      <w:r w:rsidRPr="006B40B7">
        <w:rPr>
          <w:rFonts w:ascii="Courier New" w:eastAsia="Times New Roman" w:hAnsi="Courier New" w:cs="Courier New"/>
          <w:color w:val="8B0000"/>
          <w:sz w:val="18"/>
          <w:szCs w:val="18"/>
          <w:lang w:eastAsia="ru-RU"/>
        </w:rPr>
        <w:t>sizeof</w:t>
      </w:r>
      <w:proofErr w:type="spellEnd"/>
      <w:r w:rsidRPr="006B40B7">
        <w:rPr>
          <w:rFonts w:ascii="Courier New" w:eastAsia="Times New Roman" w:hAnsi="Courier New" w:cs="Courier New"/>
          <w:color w:val="8B0000"/>
          <w:sz w:val="18"/>
          <w:szCs w:val="18"/>
          <w:lang w:eastAsia="ru-RU"/>
        </w:rPr>
        <w:t>(Тип));</w:t>
      </w:r>
    </w:p>
    <w:p w14:paraId="43A9D524"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или</w:t>
      </w:r>
    </w:p>
    <w:p w14:paraId="65629A72"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proofErr w:type="gram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w:t>
      </w:r>
      <w:proofErr w:type="spellStart"/>
      <w:proofErr w:type="gramEnd"/>
      <w:r w:rsidRPr="006B40B7">
        <w:rPr>
          <w:rFonts w:ascii="Courier New" w:eastAsia="Times New Roman" w:hAnsi="Courier New" w:cs="Courier New"/>
          <w:color w:val="8B0000"/>
          <w:sz w:val="18"/>
          <w:szCs w:val="18"/>
          <w:lang w:eastAsia="ru-RU"/>
        </w:rPr>
        <w:t>ЗначениеИндекса</w:t>
      </w:r>
      <w:proofErr w:type="spellEnd"/>
      <w:r w:rsidRPr="006B40B7">
        <w:rPr>
          <w:rFonts w:ascii="Courier New" w:eastAsia="Times New Roman" w:hAnsi="Courier New" w:cs="Courier New"/>
          <w:color w:val="8B0000"/>
          <w:sz w:val="18"/>
          <w:szCs w:val="18"/>
          <w:lang w:eastAsia="ru-RU"/>
        </w:rPr>
        <w:t>]=(Тип*)</w:t>
      </w:r>
      <w:proofErr w:type="spellStart"/>
      <w:r w:rsidRPr="006B40B7">
        <w:rPr>
          <w:rFonts w:ascii="Courier New" w:eastAsia="Times New Roman" w:hAnsi="Courier New" w:cs="Courier New"/>
          <w:color w:val="8B0000"/>
          <w:sz w:val="18"/>
          <w:szCs w:val="18"/>
          <w:lang w:eastAsia="ru-RU"/>
        </w:rPr>
        <w:t>calloc</w:t>
      </w:r>
      <w:proofErr w:type="spellEnd"/>
      <w:r w:rsidRPr="006B40B7">
        <w:rPr>
          <w:rFonts w:ascii="Courier New" w:eastAsia="Times New Roman" w:hAnsi="Courier New" w:cs="Courier New"/>
          <w:color w:val="8B0000"/>
          <w:sz w:val="18"/>
          <w:szCs w:val="18"/>
          <w:lang w:eastAsia="ru-RU"/>
        </w:rPr>
        <w:t>(</w:t>
      </w:r>
      <w:proofErr w:type="spellStart"/>
      <w:r w:rsidRPr="006B40B7">
        <w:rPr>
          <w:rFonts w:ascii="Courier New" w:eastAsia="Times New Roman" w:hAnsi="Courier New" w:cs="Courier New"/>
          <w:color w:val="8B0000"/>
          <w:sz w:val="18"/>
          <w:szCs w:val="18"/>
          <w:lang w:eastAsia="ru-RU"/>
        </w:rPr>
        <w:t>M,sizeof</w:t>
      </w:r>
      <w:proofErr w:type="spellEnd"/>
      <w:r w:rsidRPr="006B40B7">
        <w:rPr>
          <w:rFonts w:ascii="Courier New" w:eastAsia="Times New Roman" w:hAnsi="Courier New" w:cs="Courier New"/>
          <w:color w:val="8B0000"/>
          <w:sz w:val="18"/>
          <w:szCs w:val="18"/>
          <w:lang w:eastAsia="ru-RU"/>
        </w:rPr>
        <w:t>(Тип));</w:t>
      </w:r>
    </w:p>
    <w:p w14:paraId="12CBF57D"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Tahoma" w:eastAsia="Times New Roman" w:hAnsi="Tahoma" w:cs="Tahoma"/>
          <w:color w:val="000000"/>
          <w:sz w:val="18"/>
          <w:szCs w:val="18"/>
          <w:lang w:eastAsia="ru-RU"/>
        </w:rPr>
        <w:t> – </w:t>
      </w:r>
      <w:r w:rsidRPr="006B40B7">
        <w:rPr>
          <w:rFonts w:ascii="Tahoma" w:eastAsia="Times New Roman" w:hAnsi="Tahoma" w:cs="Tahoma"/>
          <w:i/>
          <w:iCs/>
          <w:color w:val="000000"/>
          <w:sz w:val="18"/>
          <w:szCs w:val="18"/>
          <w:lang w:eastAsia="ru-RU"/>
        </w:rPr>
        <w:t>идентификатор</w:t>
      </w:r>
      <w:r w:rsidRPr="006B40B7">
        <w:rPr>
          <w:rFonts w:ascii="Tahoma" w:eastAsia="Times New Roman" w:hAnsi="Tahoma" w:cs="Tahoma"/>
          <w:color w:val="000000"/>
          <w:sz w:val="18"/>
          <w:szCs w:val="18"/>
          <w:lang w:eastAsia="ru-RU"/>
        </w:rPr>
        <w:t> массива, то есть имя двойного указателя для выделяемого </w:t>
      </w:r>
      <w:r w:rsidRPr="006B40B7">
        <w:rPr>
          <w:rFonts w:ascii="Tahoma" w:eastAsia="Times New Roman" w:hAnsi="Tahoma" w:cs="Tahoma"/>
          <w:i/>
          <w:iCs/>
          <w:color w:val="000000"/>
          <w:sz w:val="18"/>
          <w:szCs w:val="18"/>
          <w:lang w:eastAsia="ru-RU"/>
        </w:rPr>
        <w:t>блока памяти</w:t>
      </w:r>
      <w:r w:rsidRPr="006B40B7">
        <w:rPr>
          <w:rFonts w:ascii="Tahoma" w:eastAsia="Times New Roman" w:hAnsi="Tahoma" w:cs="Tahoma"/>
          <w:color w:val="000000"/>
          <w:sz w:val="18"/>
          <w:szCs w:val="18"/>
          <w:lang w:eastAsia="ru-RU"/>
        </w:rPr>
        <w:t>.</w:t>
      </w:r>
    </w:p>
    <w:p w14:paraId="3595695E"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Courier New" w:eastAsia="Times New Roman" w:hAnsi="Courier New" w:cs="Courier New"/>
          <w:color w:val="8B0000"/>
          <w:sz w:val="18"/>
          <w:szCs w:val="18"/>
          <w:lang w:eastAsia="ru-RU"/>
        </w:rPr>
        <w:t>Тип</w:t>
      </w:r>
      <w:r w:rsidRPr="006B40B7">
        <w:rPr>
          <w:rFonts w:ascii="Tahoma" w:eastAsia="Times New Roman" w:hAnsi="Tahoma" w:cs="Tahoma"/>
          <w:color w:val="000000"/>
          <w:sz w:val="18"/>
          <w:szCs w:val="18"/>
          <w:lang w:eastAsia="ru-RU"/>
        </w:rPr>
        <w:t> – тип указателя на </w:t>
      </w:r>
      <w:r w:rsidRPr="006B40B7">
        <w:rPr>
          <w:rFonts w:ascii="Tahoma" w:eastAsia="Times New Roman" w:hAnsi="Tahoma" w:cs="Tahoma"/>
          <w:i/>
          <w:iCs/>
          <w:color w:val="000000"/>
          <w:sz w:val="18"/>
          <w:szCs w:val="18"/>
          <w:lang w:eastAsia="ru-RU"/>
        </w:rPr>
        <w:t>массив</w:t>
      </w:r>
      <w:r w:rsidRPr="006B40B7">
        <w:rPr>
          <w:rFonts w:ascii="Tahoma" w:eastAsia="Times New Roman" w:hAnsi="Tahoma" w:cs="Tahoma"/>
          <w:color w:val="000000"/>
          <w:sz w:val="18"/>
          <w:szCs w:val="18"/>
          <w:lang w:eastAsia="ru-RU"/>
        </w:rPr>
        <w:t>.</w:t>
      </w:r>
    </w:p>
    <w:p w14:paraId="3FF81463"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Courier New" w:eastAsia="Times New Roman" w:hAnsi="Courier New" w:cs="Courier New"/>
          <w:color w:val="8B0000"/>
          <w:sz w:val="18"/>
          <w:szCs w:val="18"/>
          <w:lang w:eastAsia="ru-RU"/>
        </w:rPr>
        <w:t>N</w:t>
      </w:r>
      <w:r w:rsidRPr="006B40B7">
        <w:rPr>
          <w:rFonts w:ascii="Tahoma" w:eastAsia="Times New Roman" w:hAnsi="Tahoma" w:cs="Tahoma"/>
          <w:color w:val="000000"/>
          <w:sz w:val="18"/>
          <w:szCs w:val="18"/>
          <w:lang w:eastAsia="ru-RU"/>
        </w:rPr>
        <w:t> – количество строк массива;</w:t>
      </w:r>
    </w:p>
    <w:p w14:paraId="2B33009E"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Courier New" w:eastAsia="Times New Roman" w:hAnsi="Courier New" w:cs="Courier New"/>
          <w:color w:val="8B0000"/>
          <w:sz w:val="18"/>
          <w:szCs w:val="18"/>
          <w:lang w:eastAsia="ru-RU"/>
        </w:rPr>
        <w:t>M</w:t>
      </w:r>
      <w:r w:rsidRPr="006B40B7">
        <w:rPr>
          <w:rFonts w:ascii="Tahoma" w:eastAsia="Times New Roman" w:hAnsi="Tahoma" w:cs="Tahoma"/>
          <w:color w:val="000000"/>
          <w:sz w:val="18"/>
          <w:szCs w:val="18"/>
          <w:lang w:eastAsia="ru-RU"/>
        </w:rPr>
        <w:t> – количество столбцов массива.</w:t>
      </w:r>
    </w:p>
    <w:p w14:paraId="5EAB8164"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Например:</w:t>
      </w:r>
    </w:p>
    <w:p w14:paraId="748FCAEB"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int</w:t>
      </w:r>
      <w:proofErr w:type="spellEnd"/>
      <w:r w:rsidRPr="006B40B7">
        <w:rPr>
          <w:rFonts w:ascii="Courier New" w:eastAsia="Times New Roman" w:hAnsi="Courier New" w:cs="Courier New"/>
          <w:color w:val="8B0000"/>
          <w:sz w:val="18"/>
          <w:szCs w:val="18"/>
          <w:lang w:eastAsia="ru-RU"/>
        </w:rPr>
        <w:t xml:space="preserve"> n, m;//n и m – количество строк и столбцов матрицы </w:t>
      </w:r>
    </w:p>
    <w:p w14:paraId="4B68814C"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float</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matr</w:t>
      </w:r>
      <w:proofErr w:type="spellEnd"/>
      <w:r w:rsidRPr="006B40B7">
        <w:rPr>
          <w:rFonts w:ascii="Courier New" w:eastAsia="Times New Roman" w:hAnsi="Courier New" w:cs="Courier New"/>
          <w:color w:val="8B0000"/>
          <w:sz w:val="18"/>
          <w:szCs w:val="18"/>
          <w:lang w:eastAsia="ru-RU"/>
        </w:rPr>
        <w:t>; //указатель для массива указателей</w:t>
      </w:r>
    </w:p>
    <w:p w14:paraId="0335180E"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proofErr w:type="spellStart"/>
      <w:r w:rsidRPr="006B40B7">
        <w:rPr>
          <w:rFonts w:ascii="Courier New" w:eastAsia="Times New Roman" w:hAnsi="Courier New" w:cs="Courier New"/>
          <w:color w:val="8B0000"/>
          <w:sz w:val="18"/>
          <w:szCs w:val="18"/>
          <w:lang w:val="en-US" w:eastAsia="ru-RU"/>
        </w:rPr>
        <w:t>matr</w:t>
      </w:r>
      <w:proofErr w:type="spellEnd"/>
      <w:r w:rsidRPr="006B40B7">
        <w:rPr>
          <w:rFonts w:ascii="Courier New" w:eastAsia="Times New Roman" w:hAnsi="Courier New" w:cs="Courier New"/>
          <w:color w:val="8B0000"/>
          <w:sz w:val="18"/>
          <w:szCs w:val="18"/>
          <w:lang w:val="en-US" w:eastAsia="ru-RU"/>
        </w:rPr>
        <w:t xml:space="preserve"> = (float **) </w:t>
      </w:r>
      <w:proofErr w:type="gramStart"/>
      <w:r w:rsidRPr="006B40B7">
        <w:rPr>
          <w:rFonts w:ascii="Courier New" w:eastAsia="Times New Roman" w:hAnsi="Courier New" w:cs="Courier New"/>
          <w:color w:val="8B0000"/>
          <w:sz w:val="18"/>
          <w:szCs w:val="18"/>
          <w:lang w:val="en-US" w:eastAsia="ru-RU"/>
        </w:rPr>
        <w:t>malloc(</w:t>
      </w:r>
      <w:proofErr w:type="gramEnd"/>
      <w:r w:rsidRPr="006B40B7">
        <w:rPr>
          <w:rFonts w:ascii="Courier New" w:eastAsia="Times New Roman" w:hAnsi="Courier New" w:cs="Courier New"/>
          <w:color w:val="8B0000"/>
          <w:sz w:val="18"/>
          <w:szCs w:val="18"/>
          <w:lang w:val="en-US" w:eastAsia="ru-RU"/>
        </w:rPr>
        <w:t>n*</w:t>
      </w:r>
      <w:proofErr w:type="spellStart"/>
      <w:r w:rsidRPr="006B40B7">
        <w:rPr>
          <w:rFonts w:ascii="Courier New" w:eastAsia="Times New Roman" w:hAnsi="Courier New" w:cs="Courier New"/>
          <w:color w:val="8B0000"/>
          <w:sz w:val="18"/>
          <w:szCs w:val="18"/>
          <w:lang w:val="en-US" w:eastAsia="ru-RU"/>
        </w:rPr>
        <w:t>sizeof</w:t>
      </w:r>
      <w:proofErr w:type="spellEnd"/>
      <w:r w:rsidRPr="006B40B7">
        <w:rPr>
          <w:rFonts w:ascii="Courier New" w:eastAsia="Times New Roman" w:hAnsi="Courier New" w:cs="Courier New"/>
          <w:color w:val="8B0000"/>
          <w:sz w:val="18"/>
          <w:szCs w:val="18"/>
          <w:lang w:val="en-US" w:eastAsia="ru-RU"/>
        </w:rPr>
        <w:t xml:space="preserve">(float *)); </w:t>
      </w:r>
    </w:p>
    <w:p w14:paraId="26E88397"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//выделение динамической памяти под массив указателей</w:t>
      </w:r>
    </w:p>
    <w:p w14:paraId="410CFBAB"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 xml:space="preserve">for (int </w:t>
      </w:r>
      <w:proofErr w:type="spellStart"/>
      <w:r w:rsidRPr="006B40B7">
        <w:rPr>
          <w:rFonts w:ascii="Courier New" w:eastAsia="Times New Roman" w:hAnsi="Courier New" w:cs="Courier New"/>
          <w:color w:val="8B0000"/>
          <w:sz w:val="18"/>
          <w:szCs w:val="18"/>
          <w:lang w:val="en-US" w:eastAsia="ru-RU"/>
        </w:rPr>
        <w:t>i</w:t>
      </w:r>
      <w:proofErr w:type="spellEnd"/>
      <w:r w:rsidRPr="006B40B7">
        <w:rPr>
          <w:rFonts w:ascii="Courier New" w:eastAsia="Times New Roman" w:hAnsi="Courier New" w:cs="Courier New"/>
          <w:color w:val="8B0000"/>
          <w:sz w:val="18"/>
          <w:szCs w:val="18"/>
          <w:lang w:val="en-US" w:eastAsia="ru-RU"/>
        </w:rPr>
        <w:t xml:space="preserve">=0; </w:t>
      </w:r>
      <w:proofErr w:type="spellStart"/>
      <w:r w:rsidRPr="006B40B7">
        <w:rPr>
          <w:rFonts w:ascii="Courier New" w:eastAsia="Times New Roman" w:hAnsi="Courier New" w:cs="Courier New"/>
          <w:color w:val="8B0000"/>
          <w:sz w:val="18"/>
          <w:szCs w:val="18"/>
          <w:lang w:val="en-US" w:eastAsia="ru-RU"/>
        </w:rPr>
        <w:t>i</w:t>
      </w:r>
      <w:proofErr w:type="spellEnd"/>
      <w:r w:rsidRPr="006B40B7">
        <w:rPr>
          <w:rFonts w:ascii="Courier New" w:eastAsia="Times New Roman" w:hAnsi="Courier New" w:cs="Courier New"/>
          <w:color w:val="8B0000"/>
          <w:sz w:val="18"/>
          <w:szCs w:val="18"/>
          <w:lang w:val="en-US" w:eastAsia="ru-RU"/>
        </w:rPr>
        <w:t xml:space="preserve">&lt;n; </w:t>
      </w:r>
      <w:proofErr w:type="spellStart"/>
      <w:r w:rsidRPr="006B40B7">
        <w:rPr>
          <w:rFonts w:ascii="Courier New" w:eastAsia="Times New Roman" w:hAnsi="Courier New" w:cs="Courier New"/>
          <w:color w:val="8B0000"/>
          <w:sz w:val="18"/>
          <w:szCs w:val="18"/>
          <w:lang w:val="en-US" w:eastAsia="ru-RU"/>
        </w:rPr>
        <w:t>i</w:t>
      </w:r>
      <w:proofErr w:type="spellEnd"/>
      <w:r w:rsidRPr="006B40B7">
        <w:rPr>
          <w:rFonts w:ascii="Courier New" w:eastAsia="Times New Roman" w:hAnsi="Courier New" w:cs="Courier New"/>
          <w:color w:val="8B0000"/>
          <w:sz w:val="18"/>
          <w:szCs w:val="18"/>
          <w:lang w:val="en-US" w:eastAsia="ru-RU"/>
        </w:rPr>
        <w:t>++)</w:t>
      </w:r>
    </w:p>
    <w:p w14:paraId="2A1FA85D"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 xml:space="preserve">  </w:t>
      </w:r>
      <w:proofErr w:type="spellStart"/>
      <w:r w:rsidRPr="006B40B7">
        <w:rPr>
          <w:rFonts w:ascii="Courier New" w:eastAsia="Times New Roman" w:hAnsi="Courier New" w:cs="Courier New"/>
          <w:color w:val="8B0000"/>
          <w:sz w:val="18"/>
          <w:szCs w:val="18"/>
          <w:lang w:val="en-US" w:eastAsia="ru-RU"/>
        </w:rPr>
        <w:t>matr</w:t>
      </w:r>
      <w:proofErr w:type="spellEnd"/>
      <w:r w:rsidRPr="006B40B7">
        <w:rPr>
          <w:rFonts w:ascii="Courier New" w:eastAsia="Times New Roman" w:hAnsi="Courier New" w:cs="Courier New"/>
          <w:color w:val="8B0000"/>
          <w:sz w:val="18"/>
          <w:szCs w:val="18"/>
          <w:lang w:val="en-US" w:eastAsia="ru-RU"/>
        </w:rPr>
        <w:t>[</w:t>
      </w:r>
      <w:proofErr w:type="spellStart"/>
      <w:r w:rsidRPr="006B40B7">
        <w:rPr>
          <w:rFonts w:ascii="Courier New" w:eastAsia="Times New Roman" w:hAnsi="Courier New" w:cs="Courier New"/>
          <w:color w:val="8B0000"/>
          <w:sz w:val="18"/>
          <w:szCs w:val="18"/>
          <w:lang w:val="en-US" w:eastAsia="ru-RU"/>
        </w:rPr>
        <w:t>i</w:t>
      </w:r>
      <w:proofErr w:type="spellEnd"/>
      <w:r w:rsidRPr="006B40B7">
        <w:rPr>
          <w:rFonts w:ascii="Courier New" w:eastAsia="Times New Roman" w:hAnsi="Courier New" w:cs="Courier New"/>
          <w:color w:val="8B0000"/>
          <w:sz w:val="18"/>
          <w:szCs w:val="18"/>
          <w:lang w:val="en-US" w:eastAsia="ru-RU"/>
        </w:rPr>
        <w:t>] = (float *) malloc(m*</w:t>
      </w:r>
      <w:proofErr w:type="spellStart"/>
      <w:r w:rsidRPr="006B40B7">
        <w:rPr>
          <w:rFonts w:ascii="Courier New" w:eastAsia="Times New Roman" w:hAnsi="Courier New" w:cs="Courier New"/>
          <w:color w:val="8B0000"/>
          <w:sz w:val="18"/>
          <w:szCs w:val="18"/>
          <w:lang w:val="en-US" w:eastAsia="ru-RU"/>
        </w:rPr>
        <w:t>sizeof</w:t>
      </w:r>
      <w:proofErr w:type="spellEnd"/>
      <w:r w:rsidRPr="006B40B7">
        <w:rPr>
          <w:rFonts w:ascii="Courier New" w:eastAsia="Times New Roman" w:hAnsi="Courier New" w:cs="Courier New"/>
          <w:color w:val="8B0000"/>
          <w:sz w:val="18"/>
          <w:szCs w:val="18"/>
          <w:lang w:val="en-US" w:eastAsia="ru-RU"/>
        </w:rPr>
        <w:t>(float));</w:t>
      </w:r>
    </w:p>
    <w:p w14:paraId="1B8AB814"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val="en-US" w:eastAsia="ru-RU"/>
        </w:rPr>
        <w:t xml:space="preserve">  </w:t>
      </w:r>
      <w:r w:rsidRPr="006B40B7">
        <w:rPr>
          <w:rFonts w:ascii="Courier New" w:eastAsia="Times New Roman" w:hAnsi="Courier New" w:cs="Courier New"/>
          <w:color w:val="8B0000"/>
          <w:sz w:val="18"/>
          <w:szCs w:val="18"/>
          <w:lang w:eastAsia="ru-RU"/>
        </w:rPr>
        <w:t>//выделение динамической памяти для массива значений</w:t>
      </w:r>
    </w:p>
    <w:p w14:paraId="33C484E6"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Так как </w:t>
      </w:r>
      <w:r w:rsidRPr="006B40B7">
        <w:rPr>
          <w:rFonts w:ascii="Tahoma" w:eastAsia="Times New Roman" w:hAnsi="Tahoma" w:cs="Tahoma"/>
          <w:i/>
          <w:iCs/>
          <w:color w:val="000000"/>
          <w:sz w:val="18"/>
          <w:szCs w:val="18"/>
          <w:lang w:eastAsia="ru-RU"/>
        </w:rPr>
        <w:t>функция</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malloc</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calloc</w:t>
      </w:r>
      <w:proofErr w:type="spellEnd"/>
      <w:r w:rsidRPr="006B40B7">
        <w:rPr>
          <w:rFonts w:ascii="Courier New" w:eastAsia="Times New Roman" w:hAnsi="Courier New" w:cs="Courier New"/>
          <w:color w:val="8B0000"/>
          <w:sz w:val="18"/>
          <w:szCs w:val="18"/>
          <w:lang w:eastAsia="ru-RU"/>
        </w:rPr>
        <w:t>)</w:t>
      </w:r>
      <w:r w:rsidRPr="006B40B7">
        <w:rPr>
          <w:rFonts w:ascii="Tahoma" w:eastAsia="Times New Roman" w:hAnsi="Tahoma" w:cs="Tahoma"/>
          <w:color w:val="000000"/>
          <w:sz w:val="18"/>
          <w:szCs w:val="18"/>
          <w:lang w:eastAsia="ru-RU"/>
        </w:rPr>
        <w:t> возвращает </w:t>
      </w:r>
      <w:proofErr w:type="spellStart"/>
      <w:r w:rsidRPr="006B40B7">
        <w:rPr>
          <w:rFonts w:ascii="Tahoma" w:eastAsia="Times New Roman" w:hAnsi="Tahoma" w:cs="Tahoma"/>
          <w:i/>
          <w:iCs/>
          <w:color w:val="000000"/>
          <w:sz w:val="18"/>
          <w:szCs w:val="18"/>
          <w:lang w:eastAsia="ru-RU"/>
        </w:rPr>
        <w:t>нетипизированный</w:t>
      </w:r>
      <w:proofErr w:type="spellEnd"/>
      <w:r w:rsidRPr="006B40B7">
        <w:rPr>
          <w:rFonts w:ascii="Tahoma" w:eastAsia="Times New Roman" w:hAnsi="Tahoma" w:cs="Tahoma"/>
          <w:i/>
          <w:iCs/>
          <w:color w:val="000000"/>
          <w:sz w:val="18"/>
          <w:szCs w:val="18"/>
          <w:lang w:eastAsia="ru-RU"/>
        </w:rPr>
        <w:t xml:space="preserve"> указатель</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void</w:t>
      </w:r>
      <w:proofErr w:type="spellEnd"/>
      <w:r w:rsidRPr="006B40B7">
        <w:rPr>
          <w:rFonts w:ascii="Courier New" w:eastAsia="Times New Roman" w:hAnsi="Courier New" w:cs="Courier New"/>
          <w:color w:val="8B0000"/>
          <w:sz w:val="18"/>
          <w:szCs w:val="18"/>
          <w:lang w:eastAsia="ru-RU"/>
        </w:rPr>
        <w:t xml:space="preserve"> *</w:t>
      </w:r>
      <w:r w:rsidRPr="006B40B7">
        <w:rPr>
          <w:rFonts w:ascii="Tahoma" w:eastAsia="Times New Roman" w:hAnsi="Tahoma" w:cs="Tahoma"/>
          <w:color w:val="000000"/>
          <w:sz w:val="18"/>
          <w:szCs w:val="18"/>
          <w:lang w:eastAsia="ru-RU"/>
        </w:rPr>
        <w:t>, то необходимо выполнять его преобразование в </w:t>
      </w:r>
      <w:r w:rsidRPr="006B40B7">
        <w:rPr>
          <w:rFonts w:ascii="Tahoma" w:eastAsia="Times New Roman" w:hAnsi="Tahoma" w:cs="Tahoma"/>
          <w:i/>
          <w:iCs/>
          <w:color w:val="000000"/>
          <w:sz w:val="18"/>
          <w:szCs w:val="18"/>
          <w:lang w:eastAsia="ru-RU"/>
        </w:rPr>
        <w:t>указатель</w:t>
      </w:r>
      <w:r w:rsidRPr="006B40B7">
        <w:rPr>
          <w:rFonts w:ascii="Tahoma" w:eastAsia="Times New Roman" w:hAnsi="Tahoma" w:cs="Tahoma"/>
          <w:color w:val="000000"/>
          <w:sz w:val="18"/>
          <w:szCs w:val="18"/>
          <w:lang w:eastAsia="ru-RU"/>
        </w:rPr>
        <w:t> объявленного типа.</w:t>
      </w:r>
    </w:p>
    <w:p w14:paraId="152B36C9" w14:textId="77777777" w:rsidR="006B40B7" w:rsidRPr="006B40B7" w:rsidRDefault="006B40B7" w:rsidP="006B40B7">
      <w:pPr>
        <w:keepNext/>
        <w:shd w:val="clear" w:color="auto" w:fill="FFFFFF"/>
        <w:spacing w:before="75" w:after="75" w:line="276" w:lineRule="auto"/>
        <w:outlineLvl w:val="2"/>
        <w:rPr>
          <w:rFonts w:ascii="Tahoma" w:eastAsia="Times New Roman" w:hAnsi="Tahoma" w:cs="Tahoma"/>
          <w:b/>
          <w:bCs/>
          <w:color w:val="000000"/>
          <w:sz w:val="18"/>
          <w:szCs w:val="18"/>
        </w:rPr>
      </w:pPr>
      <w:r w:rsidRPr="006B40B7">
        <w:rPr>
          <w:rFonts w:ascii="Tahoma" w:eastAsia="Times New Roman" w:hAnsi="Tahoma" w:cs="Tahoma"/>
          <w:b/>
          <w:bCs/>
          <w:color w:val="000000"/>
          <w:sz w:val="18"/>
          <w:szCs w:val="18"/>
        </w:rPr>
        <w:lastRenderedPageBreak/>
        <w:t>Освобождение памяти, выделенной под двумерный динамический массив</w:t>
      </w:r>
    </w:p>
    <w:p w14:paraId="35E17E95"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Удаление из динамической памяти двумерного массива осуществляется в порядке, обратном его созданию, то есть сначала освобождается </w:t>
      </w:r>
      <w:r w:rsidRPr="006B40B7">
        <w:rPr>
          <w:rFonts w:ascii="Tahoma" w:eastAsia="Times New Roman" w:hAnsi="Tahoma" w:cs="Tahoma"/>
          <w:i/>
          <w:iCs/>
          <w:color w:val="000000"/>
          <w:sz w:val="18"/>
          <w:szCs w:val="18"/>
          <w:lang w:eastAsia="ru-RU"/>
        </w:rPr>
        <w:t>память</w:t>
      </w:r>
      <w:r w:rsidRPr="006B40B7">
        <w:rPr>
          <w:rFonts w:ascii="Tahoma" w:eastAsia="Times New Roman" w:hAnsi="Tahoma" w:cs="Tahoma"/>
          <w:color w:val="000000"/>
          <w:sz w:val="18"/>
          <w:szCs w:val="18"/>
          <w:lang w:eastAsia="ru-RU"/>
        </w:rPr>
        <w:t>, выделенная под одномерные массивы с данными, а затем </w:t>
      </w:r>
      <w:r w:rsidRPr="006B40B7">
        <w:rPr>
          <w:rFonts w:ascii="Tahoma" w:eastAsia="Times New Roman" w:hAnsi="Tahoma" w:cs="Tahoma"/>
          <w:i/>
          <w:iCs/>
          <w:color w:val="000000"/>
          <w:sz w:val="18"/>
          <w:szCs w:val="18"/>
          <w:lang w:eastAsia="ru-RU"/>
        </w:rPr>
        <w:t>память</w:t>
      </w:r>
      <w:r w:rsidRPr="006B40B7">
        <w:rPr>
          <w:rFonts w:ascii="Tahoma" w:eastAsia="Times New Roman" w:hAnsi="Tahoma" w:cs="Tahoma"/>
          <w:color w:val="000000"/>
          <w:sz w:val="18"/>
          <w:szCs w:val="18"/>
          <w:lang w:eastAsia="ru-RU"/>
        </w:rPr>
        <w:t>, выделенная под </w:t>
      </w:r>
      <w:r w:rsidRPr="006B40B7">
        <w:rPr>
          <w:rFonts w:ascii="Tahoma" w:eastAsia="Times New Roman" w:hAnsi="Tahoma" w:cs="Tahoma"/>
          <w:i/>
          <w:iCs/>
          <w:color w:val="000000"/>
          <w:sz w:val="18"/>
          <w:szCs w:val="18"/>
          <w:lang w:eastAsia="ru-RU"/>
        </w:rPr>
        <w:t>одномерные массив</w:t>
      </w:r>
      <w:r w:rsidRPr="006B40B7">
        <w:rPr>
          <w:rFonts w:ascii="Tahoma" w:eastAsia="Times New Roman" w:hAnsi="Tahoma" w:cs="Tahoma"/>
          <w:color w:val="000000"/>
          <w:sz w:val="18"/>
          <w:szCs w:val="18"/>
          <w:lang w:eastAsia="ru-RU"/>
        </w:rPr>
        <w:t> указателей.</w:t>
      </w:r>
    </w:p>
    <w:p w14:paraId="26C1F17F"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i/>
          <w:iCs/>
          <w:color w:val="000000"/>
          <w:sz w:val="18"/>
          <w:szCs w:val="18"/>
          <w:lang w:eastAsia="ru-RU"/>
        </w:rPr>
        <w:t>Освобождение памяти</w:t>
      </w:r>
      <w:r w:rsidRPr="006B40B7">
        <w:rPr>
          <w:rFonts w:ascii="Tahoma" w:eastAsia="Times New Roman" w:hAnsi="Tahoma" w:cs="Tahoma"/>
          <w:color w:val="000000"/>
          <w:sz w:val="18"/>
          <w:szCs w:val="18"/>
          <w:lang w:eastAsia="ru-RU"/>
        </w:rPr>
        <w:t>, выделенной под двумерный </w:t>
      </w:r>
      <w:r w:rsidRPr="006B40B7">
        <w:rPr>
          <w:rFonts w:ascii="Tahoma" w:eastAsia="Times New Roman" w:hAnsi="Tahoma" w:cs="Tahoma"/>
          <w:i/>
          <w:iCs/>
          <w:color w:val="000000"/>
          <w:sz w:val="18"/>
          <w:szCs w:val="18"/>
          <w:lang w:eastAsia="ru-RU"/>
        </w:rPr>
        <w:t>динамический массив</w:t>
      </w:r>
      <w:r w:rsidRPr="006B40B7">
        <w:rPr>
          <w:rFonts w:ascii="Tahoma" w:eastAsia="Times New Roman" w:hAnsi="Tahoma" w:cs="Tahoma"/>
          <w:color w:val="000000"/>
          <w:sz w:val="18"/>
          <w:szCs w:val="18"/>
          <w:lang w:eastAsia="ru-RU"/>
        </w:rPr>
        <w:t>, также осуществляется 2 способами.</w:t>
      </w:r>
    </w:p>
    <w:p w14:paraId="795A6708"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1) </w:t>
      </w:r>
      <w:r w:rsidRPr="006B40B7">
        <w:rPr>
          <w:rFonts w:ascii="Tahoma" w:eastAsia="Times New Roman" w:hAnsi="Tahoma" w:cs="Tahoma"/>
          <w:i/>
          <w:iCs/>
          <w:color w:val="000000"/>
          <w:sz w:val="18"/>
          <w:szCs w:val="18"/>
          <w:lang w:eastAsia="ru-RU"/>
        </w:rPr>
        <w:t>при помощи операции</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delete</w:t>
      </w:r>
      <w:proofErr w:type="spellEnd"/>
      <w:r w:rsidRPr="006B40B7">
        <w:rPr>
          <w:rFonts w:ascii="Tahoma" w:eastAsia="Times New Roman" w:hAnsi="Tahoma" w:cs="Tahoma"/>
          <w:color w:val="000000"/>
          <w:sz w:val="18"/>
          <w:szCs w:val="18"/>
          <w:lang w:eastAsia="ru-RU"/>
        </w:rPr>
        <w:t>, которая освобождает участок памяти ранее выделенной операцией </w:t>
      </w:r>
      <w:proofErr w:type="spellStart"/>
      <w:r w:rsidRPr="006B40B7">
        <w:rPr>
          <w:rFonts w:ascii="Courier New" w:eastAsia="Times New Roman" w:hAnsi="Courier New" w:cs="Courier New"/>
          <w:color w:val="8B0000"/>
          <w:sz w:val="18"/>
          <w:szCs w:val="18"/>
          <w:lang w:eastAsia="ru-RU"/>
        </w:rPr>
        <w:t>new</w:t>
      </w:r>
      <w:proofErr w:type="spellEnd"/>
      <w:r w:rsidRPr="006B40B7">
        <w:rPr>
          <w:rFonts w:ascii="Tahoma" w:eastAsia="Times New Roman" w:hAnsi="Tahoma" w:cs="Tahoma"/>
          <w:color w:val="000000"/>
          <w:sz w:val="18"/>
          <w:szCs w:val="18"/>
          <w:lang w:eastAsia="ru-RU"/>
        </w:rPr>
        <w:t>.</w:t>
      </w:r>
    </w:p>
    <w:p w14:paraId="1C2F8C34"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106" w:name="keyword48"/>
      <w:bookmarkEnd w:id="106"/>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 </w:t>
      </w:r>
      <w:bookmarkStart w:id="107" w:name="keyword49"/>
      <w:bookmarkEnd w:id="107"/>
      <w:r w:rsidRPr="006B40B7">
        <w:rPr>
          <w:rFonts w:ascii="Tahoma" w:eastAsia="Times New Roman" w:hAnsi="Tahoma" w:cs="Tahoma"/>
          <w:i/>
          <w:iCs/>
          <w:color w:val="000000"/>
          <w:sz w:val="18"/>
          <w:szCs w:val="18"/>
          <w:lang w:eastAsia="ru-RU"/>
        </w:rPr>
        <w:t>освобождения памяти</w:t>
      </w:r>
      <w:r w:rsidRPr="006B40B7">
        <w:rPr>
          <w:rFonts w:ascii="Tahoma" w:eastAsia="Times New Roman" w:hAnsi="Tahoma" w:cs="Tahoma"/>
          <w:color w:val="000000"/>
          <w:sz w:val="18"/>
          <w:szCs w:val="18"/>
          <w:lang w:eastAsia="ru-RU"/>
        </w:rPr>
        <w:t>, выделенной для массива значений:</w:t>
      </w:r>
    </w:p>
    <w:p w14:paraId="672268C0"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delete</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ЗначениеИндекса</w:t>
      </w:r>
      <w:proofErr w:type="spellEnd"/>
      <w:r w:rsidRPr="006B40B7">
        <w:rPr>
          <w:rFonts w:ascii="Courier New" w:eastAsia="Times New Roman" w:hAnsi="Courier New" w:cs="Courier New"/>
          <w:color w:val="8B0000"/>
          <w:sz w:val="18"/>
          <w:szCs w:val="18"/>
          <w:lang w:eastAsia="ru-RU"/>
        </w:rPr>
        <w:t>];</w:t>
      </w:r>
    </w:p>
    <w:p w14:paraId="2E1980FE"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108" w:name="keyword50"/>
      <w:bookmarkEnd w:id="108"/>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 </w:t>
      </w:r>
      <w:bookmarkStart w:id="109" w:name="keyword51"/>
      <w:bookmarkEnd w:id="109"/>
      <w:r w:rsidRPr="006B40B7">
        <w:rPr>
          <w:rFonts w:ascii="Tahoma" w:eastAsia="Times New Roman" w:hAnsi="Tahoma" w:cs="Tahoma"/>
          <w:i/>
          <w:iCs/>
          <w:color w:val="000000"/>
          <w:sz w:val="18"/>
          <w:szCs w:val="18"/>
          <w:lang w:eastAsia="ru-RU"/>
        </w:rPr>
        <w:t>освобождения памяти</w:t>
      </w:r>
      <w:r w:rsidRPr="006B40B7">
        <w:rPr>
          <w:rFonts w:ascii="Tahoma" w:eastAsia="Times New Roman" w:hAnsi="Tahoma" w:cs="Tahoma"/>
          <w:color w:val="000000"/>
          <w:sz w:val="18"/>
          <w:szCs w:val="18"/>
          <w:lang w:eastAsia="ru-RU"/>
        </w:rPr>
        <w:t>, выделенной под </w:t>
      </w:r>
      <w:bookmarkStart w:id="110" w:name="keyword52"/>
      <w:bookmarkEnd w:id="110"/>
      <w:r w:rsidRPr="006B40B7">
        <w:rPr>
          <w:rFonts w:ascii="Tahoma" w:eastAsia="Times New Roman" w:hAnsi="Tahoma" w:cs="Tahoma"/>
          <w:i/>
          <w:iCs/>
          <w:color w:val="000000"/>
          <w:sz w:val="18"/>
          <w:szCs w:val="18"/>
          <w:lang w:eastAsia="ru-RU"/>
        </w:rPr>
        <w:t>массив</w:t>
      </w:r>
      <w:r w:rsidRPr="006B40B7">
        <w:rPr>
          <w:rFonts w:ascii="Tahoma" w:eastAsia="Times New Roman" w:hAnsi="Tahoma" w:cs="Tahoma"/>
          <w:color w:val="000000"/>
          <w:sz w:val="18"/>
          <w:szCs w:val="18"/>
          <w:lang w:eastAsia="ru-RU"/>
        </w:rPr>
        <w:t> указателей:</w:t>
      </w:r>
    </w:p>
    <w:p w14:paraId="237651B0"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delete</w:t>
      </w:r>
      <w:proofErr w:type="spellEnd"/>
      <w:r w:rsidRPr="006B40B7">
        <w:rPr>
          <w:rFonts w:ascii="Courier New" w:eastAsia="Times New Roman" w:hAnsi="Courier New" w:cs="Courier New"/>
          <w:color w:val="8B0000"/>
          <w:sz w:val="18"/>
          <w:szCs w:val="18"/>
          <w:lang w:eastAsia="ru-RU"/>
        </w:rPr>
        <w:t xml:space="preserve"> [] </w:t>
      </w: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w:t>
      </w:r>
    </w:p>
    <w:p w14:paraId="0D28965F"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Tahoma" w:eastAsia="Times New Roman" w:hAnsi="Tahoma" w:cs="Tahoma"/>
          <w:color w:val="000000"/>
          <w:sz w:val="18"/>
          <w:szCs w:val="18"/>
          <w:lang w:eastAsia="ru-RU"/>
        </w:rPr>
        <w:t> – </w:t>
      </w:r>
      <w:bookmarkStart w:id="111" w:name="keyword53"/>
      <w:bookmarkEnd w:id="111"/>
      <w:r w:rsidRPr="006B40B7">
        <w:rPr>
          <w:rFonts w:ascii="Tahoma" w:eastAsia="Times New Roman" w:hAnsi="Tahoma" w:cs="Tahoma"/>
          <w:i/>
          <w:iCs/>
          <w:color w:val="000000"/>
          <w:sz w:val="18"/>
          <w:szCs w:val="18"/>
          <w:lang w:eastAsia="ru-RU"/>
        </w:rPr>
        <w:t>идентификатор</w:t>
      </w:r>
      <w:r w:rsidRPr="006B40B7">
        <w:rPr>
          <w:rFonts w:ascii="Tahoma" w:eastAsia="Times New Roman" w:hAnsi="Tahoma" w:cs="Tahoma"/>
          <w:color w:val="000000"/>
          <w:sz w:val="18"/>
          <w:szCs w:val="18"/>
          <w:lang w:eastAsia="ru-RU"/>
        </w:rPr>
        <w:t> массива, то есть имя двойного указателя для выделяемого </w:t>
      </w:r>
      <w:bookmarkStart w:id="112" w:name="keyword54"/>
      <w:bookmarkEnd w:id="112"/>
      <w:r w:rsidRPr="006B40B7">
        <w:rPr>
          <w:rFonts w:ascii="Tahoma" w:eastAsia="Times New Roman" w:hAnsi="Tahoma" w:cs="Tahoma"/>
          <w:i/>
          <w:iCs/>
          <w:color w:val="000000"/>
          <w:sz w:val="18"/>
          <w:szCs w:val="18"/>
          <w:lang w:eastAsia="ru-RU"/>
        </w:rPr>
        <w:t>блока памяти</w:t>
      </w:r>
      <w:r w:rsidRPr="006B40B7">
        <w:rPr>
          <w:rFonts w:ascii="Tahoma" w:eastAsia="Times New Roman" w:hAnsi="Tahoma" w:cs="Tahoma"/>
          <w:color w:val="000000"/>
          <w:sz w:val="18"/>
          <w:szCs w:val="18"/>
          <w:lang w:eastAsia="ru-RU"/>
        </w:rPr>
        <w:t>.</w:t>
      </w:r>
    </w:p>
    <w:p w14:paraId="691D6E49"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val="en-US" w:eastAsia="ru-RU"/>
        </w:rPr>
      </w:pPr>
      <w:r w:rsidRPr="006B40B7">
        <w:rPr>
          <w:rFonts w:ascii="Tahoma" w:eastAsia="Times New Roman" w:hAnsi="Tahoma" w:cs="Tahoma"/>
          <w:color w:val="000000"/>
          <w:sz w:val="18"/>
          <w:szCs w:val="18"/>
          <w:lang w:eastAsia="ru-RU"/>
        </w:rPr>
        <w:t>Например</w:t>
      </w:r>
      <w:r w:rsidRPr="006B40B7">
        <w:rPr>
          <w:rFonts w:ascii="Tahoma" w:eastAsia="Times New Roman" w:hAnsi="Tahoma" w:cs="Tahoma"/>
          <w:color w:val="000000"/>
          <w:sz w:val="18"/>
          <w:szCs w:val="18"/>
          <w:lang w:val="en-US" w:eastAsia="ru-RU"/>
        </w:rPr>
        <w:t>:</w:t>
      </w:r>
    </w:p>
    <w:p w14:paraId="291CD411"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 xml:space="preserve">for (int </w:t>
      </w:r>
      <w:proofErr w:type="spellStart"/>
      <w:r w:rsidRPr="006B40B7">
        <w:rPr>
          <w:rFonts w:ascii="Courier New" w:eastAsia="Times New Roman" w:hAnsi="Courier New" w:cs="Courier New"/>
          <w:color w:val="8B0000"/>
          <w:sz w:val="18"/>
          <w:szCs w:val="18"/>
          <w:lang w:val="en-US" w:eastAsia="ru-RU"/>
        </w:rPr>
        <w:t>i</w:t>
      </w:r>
      <w:proofErr w:type="spellEnd"/>
      <w:r w:rsidRPr="006B40B7">
        <w:rPr>
          <w:rFonts w:ascii="Courier New" w:eastAsia="Times New Roman" w:hAnsi="Courier New" w:cs="Courier New"/>
          <w:color w:val="8B0000"/>
          <w:sz w:val="18"/>
          <w:szCs w:val="18"/>
          <w:lang w:val="en-US" w:eastAsia="ru-RU"/>
        </w:rPr>
        <w:t xml:space="preserve">=0; </w:t>
      </w:r>
      <w:proofErr w:type="spellStart"/>
      <w:r w:rsidRPr="006B40B7">
        <w:rPr>
          <w:rFonts w:ascii="Courier New" w:eastAsia="Times New Roman" w:hAnsi="Courier New" w:cs="Courier New"/>
          <w:color w:val="8B0000"/>
          <w:sz w:val="18"/>
          <w:szCs w:val="18"/>
          <w:lang w:val="en-US" w:eastAsia="ru-RU"/>
        </w:rPr>
        <w:t>i</w:t>
      </w:r>
      <w:proofErr w:type="spellEnd"/>
      <w:r w:rsidRPr="006B40B7">
        <w:rPr>
          <w:rFonts w:ascii="Courier New" w:eastAsia="Times New Roman" w:hAnsi="Courier New" w:cs="Courier New"/>
          <w:color w:val="8B0000"/>
          <w:sz w:val="18"/>
          <w:szCs w:val="18"/>
          <w:lang w:val="en-US" w:eastAsia="ru-RU"/>
        </w:rPr>
        <w:t xml:space="preserve">&lt;n; </w:t>
      </w:r>
      <w:proofErr w:type="spellStart"/>
      <w:r w:rsidRPr="006B40B7">
        <w:rPr>
          <w:rFonts w:ascii="Courier New" w:eastAsia="Times New Roman" w:hAnsi="Courier New" w:cs="Courier New"/>
          <w:color w:val="8B0000"/>
          <w:sz w:val="18"/>
          <w:szCs w:val="18"/>
          <w:lang w:val="en-US" w:eastAsia="ru-RU"/>
        </w:rPr>
        <w:t>i</w:t>
      </w:r>
      <w:proofErr w:type="spellEnd"/>
      <w:r w:rsidRPr="006B40B7">
        <w:rPr>
          <w:rFonts w:ascii="Courier New" w:eastAsia="Times New Roman" w:hAnsi="Courier New" w:cs="Courier New"/>
          <w:color w:val="8B0000"/>
          <w:sz w:val="18"/>
          <w:szCs w:val="18"/>
          <w:lang w:val="en-US" w:eastAsia="ru-RU"/>
        </w:rPr>
        <w:t>++)</w:t>
      </w:r>
    </w:p>
    <w:p w14:paraId="52005915"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val="en-US" w:eastAsia="ru-RU"/>
        </w:rPr>
        <w:t xml:space="preserve">  </w:t>
      </w:r>
      <w:proofErr w:type="spellStart"/>
      <w:r w:rsidRPr="006B40B7">
        <w:rPr>
          <w:rFonts w:ascii="Courier New" w:eastAsia="Times New Roman" w:hAnsi="Courier New" w:cs="Courier New"/>
          <w:color w:val="8B0000"/>
          <w:sz w:val="18"/>
          <w:szCs w:val="18"/>
          <w:lang w:eastAsia="ru-RU"/>
        </w:rPr>
        <w:t>delete</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matr</w:t>
      </w:r>
      <w:proofErr w:type="spellEnd"/>
      <w:r w:rsidRPr="006B40B7">
        <w:rPr>
          <w:rFonts w:ascii="Courier New" w:eastAsia="Times New Roman" w:hAnsi="Courier New" w:cs="Courier New"/>
          <w:color w:val="8B0000"/>
          <w:sz w:val="18"/>
          <w:szCs w:val="18"/>
          <w:lang w:eastAsia="ru-RU"/>
        </w:rPr>
        <w:t xml:space="preserve"> [i]; </w:t>
      </w:r>
    </w:p>
    <w:p w14:paraId="72664A5A"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 xml:space="preserve">   //освобождает память, выделенную для массива значений </w:t>
      </w:r>
    </w:p>
    <w:p w14:paraId="593F42B9"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delete</w:t>
      </w:r>
      <w:proofErr w:type="spellEnd"/>
      <w:r w:rsidRPr="006B40B7">
        <w:rPr>
          <w:rFonts w:ascii="Courier New" w:eastAsia="Times New Roman" w:hAnsi="Courier New" w:cs="Courier New"/>
          <w:color w:val="8B0000"/>
          <w:sz w:val="18"/>
          <w:szCs w:val="18"/>
          <w:lang w:eastAsia="ru-RU"/>
        </w:rPr>
        <w:t xml:space="preserve"> [] </w:t>
      </w:r>
      <w:proofErr w:type="spellStart"/>
      <w:r w:rsidRPr="006B40B7">
        <w:rPr>
          <w:rFonts w:ascii="Courier New" w:eastAsia="Times New Roman" w:hAnsi="Courier New" w:cs="Courier New"/>
          <w:color w:val="8B0000"/>
          <w:sz w:val="18"/>
          <w:szCs w:val="18"/>
          <w:lang w:eastAsia="ru-RU"/>
        </w:rPr>
        <w:t>matr</w:t>
      </w:r>
      <w:proofErr w:type="spellEnd"/>
      <w:r w:rsidRPr="006B40B7">
        <w:rPr>
          <w:rFonts w:ascii="Courier New" w:eastAsia="Times New Roman" w:hAnsi="Courier New" w:cs="Courier New"/>
          <w:color w:val="8B0000"/>
          <w:sz w:val="18"/>
          <w:szCs w:val="18"/>
          <w:lang w:eastAsia="ru-RU"/>
        </w:rPr>
        <w:t>;</w:t>
      </w:r>
    </w:p>
    <w:p w14:paraId="6AEF9FED"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//освобождает память, выделенную под массив указателей</w:t>
      </w:r>
    </w:p>
    <w:p w14:paraId="05D73672"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Квадратные скобки [] означают, что освобождается </w:t>
      </w:r>
      <w:bookmarkStart w:id="113" w:name="keyword55"/>
      <w:bookmarkEnd w:id="113"/>
      <w:r w:rsidRPr="006B40B7">
        <w:rPr>
          <w:rFonts w:ascii="Tahoma" w:eastAsia="Times New Roman" w:hAnsi="Tahoma" w:cs="Tahoma"/>
          <w:i/>
          <w:iCs/>
          <w:color w:val="000000"/>
          <w:sz w:val="18"/>
          <w:szCs w:val="18"/>
          <w:lang w:eastAsia="ru-RU"/>
        </w:rPr>
        <w:t>память</w:t>
      </w:r>
      <w:r w:rsidRPr="006B40B7">
        <w:rPr>
          <w:rFonts w:ascii="Tahoma" w:eastAsia="Times New Roman" w:hAnsi="Tahoma" w:cs="Tahoma"/>
          <w:color w:val="000000"/>
          <w:sz w:val="18"/>
          <w:szCs w:val="18"/>
          <w:lang w:eastAsia="ru-RU"/>
        </w:rPr>
        <w:t>, занятая всеми элементами массива, а не только первым.</w:t>
      </w:r>
    </w:p>
    <w:p w14:paraId="2C5063E5"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6B40B7">
        <w:rPr>
          <w:rFonts w:ascii="Tahoma" w:eastAsia="Times New Roman" w:hAnsi="Tahoma" w:cs="Tahoma"/>
          <w:color w:val="000000"/>
          <w:sz w:val="18"/>
          <w:szCs w:val="18"/>
          <w:lang w:eastAsia="ru-RU"/>
        </w:rPr>
        <w:t>2) </w:t>
      </w:r>
      <w:r w:rsidRPr="006B40B7">
        <w:rPr>
          <w:rFonts w:ascii="Tahoma" w:eastAsia="Times New Roman" w:hAnsi="Tahoma" w:cs="Tahoma"/>
          <w:i/>
          <w:iCs/>
          <w:color w:val="000000"/>
          <w:sz w:val="18"/>
          <w:szCs w:val="18"/>
          <w:lang w:eastAsia="ru-RU"/>
        </w:rPr>
        <w:t>при помощи библиотечной функции</w:t>
      </w:r>
      <w:r w:rsidRPr="006B40B7">
        <w:rPr>
          <w:rFonts w:ascii="Tahoma" w:eastAsia="Times New Roman" w:hAnsi="Tahoma" w:cs="Tahoma"/>
          <w:color w:val="000000"/>
          <w:sz w:val="18"/>
          <w:szCs w:val="18"/>
          <w:lang w:eastAsia="ru-RU"/>
        </w:rPr>
        <w:t> </w:t>
      </w:r>
      <w:proofErr w:type="spellStart"/>
      <w:r w:rsidRPr="006B40B7">
        <w:rPr>
          <w:rFonts w:ascii="Courier New" w:eastAsia="Times New Roman" w:hAnsi="Courier New" w:cs="Courier New"/>
          <w:color w:val="8B0000"/>
          <w:sz w:val="18"/>
          <w:szCs w:val="18"/>
          <w:lang w:eastAsia="ru-RU"/>
        </w:rPr>
        <w:t>free</w:t>
      </w:r>
      <w:proofErr w:type="spellEnd"/>
      <w:r w:rsidRPr="006B40B7">
        <w:rPr>
          <w:rFonts w:ascii="Tahoma" w:eastAsia="Times New Roman" w:hAnsi="Tahoma" w:cs="Tahoma"/>
          <w:color w:val="000000"/>
          <w:sz w:val="18"/>
          <w:szCs w:val="18"/>
          <w:lang w:eastAsia="ru-RU"/>
        </w:rPr>
        <w:t>, которая предназначена для освобождения динамической памяти.</w:t>
      </w:r>
    </w:p>
    <w:p w14:paraId="23150FAD"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114" w:name="keyword56"/>
      <w:bookmarkEnd w:id="114"/>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 </w:t>
      </w:r>
      <w:bookmarkStart w:id="115" w:name="keyword57"/>
      <w:bookmarkEnd w:id="115"/>
      <w:r w:rsidRPr="006B40B7">
        <w:rPr>
          <w:rFonts w:ascii="Tahoma" w:eastAsia="Times New Roman" w:hAnsi="Tahoma" w:cs="Tahoma"/>
          <w:i/>
          <w:iCs/>
          <w:color w:val="000000"/>
          <w:sz w:val="18"/>
          <w:szCs w:val="18"/>
          <w:lang w:eastAsia="ru-RU"/>
        </w:rPr>
        <w:t>освобождения памяти</w:t>
      </w:r>
      <w:r w:rsidRPr="006B40B7">
        <w:rPr>
          <w:rFonts w:ascii="Tahoma" w:eastAsia="Times New Roman" w:hAnsi="Tahoma" w:cs="Tahoma"/>
          <w:color w:val="000000"/>
          <w:sz w:val="18"/>
          <w:szCs w:val="18"/>
          <w:lang w:eastAsia="ru-RU"/>
        </w:rPr>
        <w:t>, выделенной для массива значений:</w:t>
      </w:r>
    </w:p>
    <w:p w14:paraId="7A071E42"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free</w:t>
      </w:r>
      <w:proofErr w:type="spellEnd"/>
      <w:r w:rsidRPr="006B40B7">
        <w:rPr>
          <w:rFonts w:ascii="Courier New" w:eastAsia="Times New Roman" w:hAnsi="Courier New" w:cs="Courier New"/>
          <w:color w:val="8B0000"/>
          <w:sz w:val="18"/>
          <w:szCs w:val="18"/>
          <w:lang w:eastAsia="ru-RU"/>
        </w:rPr>
        <w:t xml:space="preserve"> (</w:t>
      </w:r>
      <w:proofErr w:type="spellStart"/>
      <w:proofErr w:type="gram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w:t>
      </w:r>
      <w:proofErr w:type="spellStart"/>
      <w:proofErr w:type="gramEnd"/>
      <w:r w:rsidRPr="006B40B7">
        <w:rPr>
          <w:rFonts w:ascii="Courier New" w:eastAsia="Times New Roman" w:hAnsi="Courier New" w:cs="Courier New"/>
          <w:color w:val="8B0000"/>
          <w:sz w:val="18"/>
          <w:szCs w:val="18"/>
          <w:lang w:eastAsia="ru-RU"/>
        </w:rPr>
        <w:t>ЗначениеИндекса</w:t>
      </w:r>
      <w:proofErr w:type="spellEnd"/>
      <w:r w:rsidRPr="006B40B7">
        <w:rPr>
          <w:rFonts w:ascii="Courier New" w:eastAsia="Times New Roman" w:hAnsi="Courier New" w:cs="Courier New"/>
          <w:color w:val="8B0000"/>
          <w:sz w:val="18"/>
          <w:szCs w:val="18"/>
          <w:lang w:eastAsia="ru-RU"/>
        </w:rPr>
        <w:t>]);</w:t>
      </w:r>
    </w:p>
    <w:p w14:paraId="7E20D5F0"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116" w:name="keyword58"/>
      <w:bookmarkEnd w:id="116"/>
      <w:r w:rsidRPr="006B40B7">
        <w:rPr>
          <w:rFonts w:ascii="Tahoma" w:eastAsia="Times New Roman" w:hAnsi="Tahoma" w:cs="Tahoma"/>
          <w:i/>
          <w:iCs/>
          <w:color w:val="000000"/>
          <w:sz w:val="18"/>
          <w:szCs w:val="18"/>
          <w:lang w:eastAsia="ru-RU"/>
        </w:rPr>
        <w:t>Синтаксис</w:t>
      </w:r>
      <w:r w:rsidRPr="006B40B7">
        <w:rPr>
          <w:rFonts w:ascii="Tahoma" w:eastAsia="Times New Roman" w:hAnsi="Tahoma" w:cs="Tahoma"/>
          <w:color w:val="000000"/>
          <w:sz w:val="18"/>
          <w:szCs w:val="18"/>
          <w:lang w:eastAsia="ru-RU"/>
        </w:rPr>
        <w:t> </w:t>
      </w:r>
      <w:bookmarkStart w:id="117" w:name="keyword59"/>
      <w:bookmarkEnd w:id="117"/>
      <w:r w:rsidRPr="006B40B7">
        <w:rPr>
          <w:rFonts w:ascii="Tahoma" w:eastAsia="Times New Roman" w:hAnsi="Tahoma" w:cs="Tahoma"/>
          <w:i/>
          <w:iCs/>
          <w:color w:val="000000"/>
          <w:sz w:val="18"/>
          <w:szCs w:val="18"/>
          <w:lang w:eastAsia="ru-RU"/>
        </w:rPr>
        <w:t>освобождения памяти</w:t>
      </w:r>
      <w:r w:rsidRPr="006B40B7">
        <w:rPr>
          <w:rFonts w:ascii="Tahoma" w:eastAsia="Times New Roman" w:hAnsi="Tahoma" w:cs="Tahoma"/>
          <w:color w:val="000000"/>
          <w:sz w:val="18"/>
          <w:szCs w:val="18"/>
          <w:lang w:eastAsia="ru-RU"/>
        </w:rPr>
        <w:t>, выделенной под </w:t>
      </w:r>
      <w:bookmarkStart w:id="118" w:name="keyword60"/>
      <w:bookmarkEnd w:id="118"/>
      <w:r w:rsidRPr="006B40B7">
        <w:rPr>
          <w:rFonts w:ascii="Tahoma" w:eastAsia="Times New Roman" w:hAnsi="Tahoma" w:cs="Tahoma"/>
          <w:i/>
          <w:iCs/>
          <w:color w:val="000000"/>
          <w:sz w:val="18"/>
          <w:szCs w:val="18"/>
          <w:lang w:eastAsia="ru-RU"/>
        </w:rPr>
        <w:t>массив</w:t>
      </w:r>
      <w:r w:rsidRPr="006B40B7">
        <w:rPr>
          <w:rFonts w:ascii="Tahoma" w:eastAsia="Times New Roman" w:hAnsi="Tahoma" w:cs="Tahoma"/>
          <w:color w:val="000000"/>
          <w:sz w:val="18"/>
          <w:szCs w:val="18"/>
          <w:lang w:eastAsia="ru-RU"/>
        </w:rPr>
        <w:t> указателей:</w:t>
      </w:r>
    </w:p>
    <w:p w14:paraId="4CBC6414"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free</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Courier New" w:eastAsia="Times New Roman" w:hAnsi="Courier New" w:cs="Courier New"/>
          <w:color w:val="8B0000"/>
          <w:sz w:val="18"/>
          <w:szCs w:val="18"/>
          <w:lang w:eastAsia="ru-RU"/>
        </w:rPr>
        <w:t>);</w:t>
      </w:r>
    </w:p>
    <w:p w14:paraId="725831E6"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proofErr w:type="spellStart"/>
      <w:r w:rsidRPr="006B40B7">
        <w:rPr>
          <w:rFonts w:ascii="Courier New" w:eastAsia="Times New Roman" w:hAnsi="Courier New" w:cs="Courier New"/>
          <w:color w:val="8B0000"/>
          <w:sz w:val="18"/>
          <w:szCs w:val="18"/>
          <w:lang w:eastAsia="ru-RU"/>
        </w:rPr>
        <w:t>ИмяМассива</w:t>
      </w:r>
      <w:proofErr w:type="spellEnd"/>
      <w:r w:rsidRPr="006B40B7">
        <w:rPr>
          <w:rFonts w:ascii="Tahoma" w:eastAsia="Times New Roman" w:hAnsi="Tahoma" w:cs="Tahoma"/>
          <w:color w:val="000000"/>
          <w:sz w:val="18"/>
          <w:szCs w:val="18"/>
          <w:lang w:eastAsia="ru-RU"/>
        </w:rPr>
        <w:t> – </w:t>
      </w:r>
      <w:bookmarkStart w:id="119" w:name="keyword61"/>
      <w:bookmarkEnd w:id="119"/>
      <w:r w:rsidRPr="006B40B7">
        <w:rPr>
          <w:rFonts w:ascii="Tahoma" w:eastAsia="Times New Roman" w:hAnsi="Tahoma" w:cs="Tahoma"/>
          <w:i/>
          <w:iCs/>
          <w:color w:val="000000"/>
          <w:sz w:val="18"/>
          <w:szCs w:val="18"/>
          <w:lang w:eastAsia="ru-RU"/>
        </w:rPr>
        <w:t>идентификатор</w:t>
      </w:r>
      <w:r w:rsidRPr="006B40B7">
        <w:rPr>
          <w:rFonts w:ascii="Tahoma" w:eastAsia="Times New Roman" w:hAnsi="Tahoma" w:cs="Tahoma"/>
          <w:color w:val="000000"/>
          <w:sz w:val="18"/>
          <w:szCs w:val="18"/>
          <w:lang w:eastAsia="ru-RU"/>
        </w:rPr>
        <w:t> массива, то есть имя двойного указателя для выделяемого </w:t>
      </w:r>
      <w:bookmarkStart w:id="120" w:name="keyword62"/>
      <w:bookmarkEnd w:id="120"/>
      <w:r w:rsidRPr="006B40B7">
        <w:rPr>
          <w:rFonts w:ascii="Tahoma" w:eastAsia="Times New Roman" w:hAnsi="Tahoma" w:cs="Tahoma"/>
          <w:i/>
          <w:iCs/>
          <w:color w:val="000000"/>
          <w:sz w:val="18"/>
          <w:szCs w:val="18"/>
          <w:lang w:eastAsia="ru-RU"/>
        </w:rPr>
        <w:t>блока памяти</w:t>
      </w:r>
      <w:r w:rsidRPr="006B40B7">
        <w:rPr>
          <w:rFonts w:ascii="Tahoma" w:eastAsia="Times New Roman" w:hAnsi="Tahoma" w:cs="Tahoma"/>
          <w:color w:val="000000"/>
          <w:sz w:val="18"/>
          <w:szCs w:val="18"/>
          <w:lang w:eastAsia="ru-RU"/>
        </w:rPr>
        <w:t>.</w:t>
      </w:r>
    </w:p>
    <w:p w14:paraId="3C7F2E34" w14:textId="77777777" w:rsidR="006B40B7" w:rsidRPr="006B40B7" w:rsidRDefault="006B40B7" w:rsidP="006B40B7">
      <w:pPr>
        <w:shd w:val="clear" w:color="auto" w:fill="FFFFFF"/>
        <w:spacing w:before="100" w:beforeAutospacing="1" w:after="100" w:afterAutospacing="1" w:line="240" w:lineRule="atLeast"/>
        <w:rPr>
          <w:rFonts w:ascii="Tahoma" w:eastAsia="Times New Roman" w:hAnsi="Tahoma" w:cs="Tahoma"/>
          <w:color w:val="000000"/>
          <w:sz w:val="18"/>
          <w:szCs w:val="18"/>
          <w:lang w:val="en-US" w:eastAsia="ru-RU"/>
        </w:rPr>
      </w:pPr>
      <w:r w:rsidRPr="006B40B7">
        <w:rPr>
          <w:rFonts w:ascii="Tahoma" w:eastAsia="Times New Roman" w:hAnsi="Tahoma" w:cs="Tahoma"/>
          <w:color w:val="000000"/>
          <w:sz w:val="18"/>
          <w:szCs w:val="18"/>
          <w:lang w:eastAsia="ru-RU"/>
        </w:rPr>
        <w:t>Например</w:t>
      </w:r>
      <w:r w:rsidRPr="006B40B7">
        <w:rPr>
          <w:rFonts w:ascii="Tahoma" w:eastAsia="Times New Roman" w:hAnsi="Tahoma" w:cs="Tahoma"/>
          <w:color w:val="000000"/>
          <w:sz w:val="18"/>
          <w:szCs w:val="18"/>
          <w:lang w:val="en-US" w:eastAsia="ru-RU"/>
        </w:rPr>
        <w:t>:</w:t>
      </w:r>
    </w:p>
    <w:p w14:paraId="761C5F39"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val="en-US" w:eastAsia="ru-RU"/>
        </w:rPr>
      </w:pPr>
      <w:r w:rsidRPr="006B40B7">
        <w:rPr>
          <w:rFonts w:ascii="Courier New" w:eastAsia="Times New Roman" w:hAnsi="Courier New" w:cs="Courier New"/>
          <w:color w:val="8B0000"/>
          <w:sz w:val="18"/>
          <w:szCs w:val="18"/>
          <w:lang w:val="en-US" w:eastAsia="ru-RU"/>
        </w:rPr>
        <w:t xml:space="preserve">for (int </w:t>
      </w:r>
      <w:proofErr w:type="spellStart"/>
      <w:r w:rsidRPr="006B40B7">
        <w:rPr>
          <w:rFonts w:ascii="Courier New" w:eastAsia="Times New Roman" w:hAnsi="Courier New" w:cs="Courier New"/>
          <w:color w:val="8B0000"/>
          <w:sz w:val="18"/>
          <w:szCs w:val="18"/>
          <w:lang w:val="en-US" w:eastAsia="ru-RU"/>
        </w:rPr>
        <w:t>i</w:t>
      </w:r>
      <w:proofErr w:type="spellEnd"/>
      <w:r w:rsidRPr="006B40B7">
        <w:rPr>
          <w:rFonts w:ascii="Courier New" w:eastAsia="Times New Roman" w:hAnsi="Courier New" w:cs="Courier New"/>
          <w:color w:val="8B0000"/>
          <w:sz w:val="18"/>
          <w:szCs w:val="18"/>
          <w:lang w:val="en-US" w:eastAsia="ru-RU"/>
        </w:rPr>
        <w:t xml:space="preserve">=0; </w:t>
      </w:r>
      <w:proofErr w:type="spellStart"/>
      <w:r w:rsidRPr="006B40B7">
        <w:rPr>
          <w:rFonts w:ascii="Courier New" w:eastAsia="Times New Roman" w:hAnsi="Courier New" w:cs="Courier New"/>
          <w:color w:val="8B0000"/>
          <w:sz w:val="18"/>
          <w:szCs w:val="18"/>
          <w:lang w:val="en-US" w:eastAsia="ru-RU"/>
        </w:rPr>
        <w:t>i</w:t>
      </w:r>
      <w:proofErr w:type="spellEnd"/>
      <w:r w:rsidRPr="006B40B7">
        <w:rPr>
          <w:rFonts w:ascii="Courier New" w:eastAsia="Times New Roman" w:hAnsi="Courier New" w:cs="Courier New"/>
          <w:color w:val="8B0000"/>
          <w:sz w:val="18"/>
          <w:szCs w:val="18"/>
          <w:lang w:val="en-US" w:eastAsia="ru-RU"/>
        </w:rPr>
        <w:t xml:space="preserve">&lt;n; </w:t>
      </w:r>
      <w:proofErr w:type="spellStart"/>
      <w:r w:rsidRPr="006B40B7">
        <w:rPr>
          <w:rFonts w:ascii="Courier New" w:eastAsia="Times New Roman" w:hAnsi="Courier New" w:cs="Courier New"/>
          <w:color w:val="8B0000"/>
          <w:sz w:val="18"/>
          <w:szCs w:val="18"/>
          <w:lang w:val="en-US" w:eastAsia="ru-RU"/>
        </w:rPr>
        <w:t>i</w:t>
      </w:r>
      <w:proofErr w:type="spellEnd"/>
      <w:r w:rsidRPr="006B40B7">
        <w:rPr>
          <w:rFonts w:ascii="Courier New" w:eastAsia="Times New Roman" w:hAnsi="Courier New" w:cs="Courier New"/>
          <w:color w:val="8B0000"/>
          <w:sz w:val="18"/>
          <w:szCs w:val="18"/>
          <w:lang w:val="en-US" w:eastAsia="ru-RU"/>
        </w:rPr>
        <w:t>++)</w:t>
      </w:r>
    </w:p>
    <w:p w14:paraId="397E01D9"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val="en-US" w:eastAsia="ru-RU"/>
        </w:rPr>
        <w:t xml:space="preserve">  </w:t>
      </w:r>
      <w:proofErr w:type="spellStart"/>
      <w:r w:rsidRPr="006B40B7">
        <w:rPr>
          <w:rFonts w:ascii="Courier New" w:eastAsia="Times New Roman" w:hAnsi="Courier New" w:cs="Courier New"/>
          <w:color w:val="8B0000"/>
          <w:sz w:val="18"/>
          <w:szCs w:val="18"/>
          <w:lang w:eastAsia="ru-RU"/>
        </w:rPr>
        <w:t>free</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matr</w:t>
      </w:r>
      <w:proofErr w:type="spellEnd"/>
      <w:r w:rsidRPr="006B40B7">
        <w:rPr>
          <w:rFonts w:ascii="Courier New" w:eastAsia="Times New Roman" w:hAnsi="Courier New" w:cs="Courier New"/>
          <w:color w:val="8B0000"/>
          <w:sz w:val="18"/>
          <w:szCs w:val="18"/>
          <w:lang w:eastAsia="ru-RU"/>
        </w:rPr>
        <w:t xml:space="preserve">[i]); </w:t>
      </w:r>
    </w:p>
    <w:p w14:paraId="3219AA4A"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 xml:space="preserve">   //освобождает память, выделенную для массива значений </w:t>
      </w:r>
    </w:p>
    <w:p w14:paraId="1DA6A52A"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proofErr w:type="spellStart"/>
      <w:r w:rsidRPr="006B40B7">
        <w:rPr>
          <w:rFonts w:ascii="Courier New" w:eastAsia="Times New Roman" w:hAnsi="Courier New" w:cs="Courier New"/>
          <w:color w:val="8B0000"/>
          <w:sz w:val="18"/>
          <w:szCs w:val="18"/>
          <w:lang w:eastAsia="ru-RU"/>
        </w:rPr>
        <w:t>free</w:t>
      </w:r>
      <w:proofErr w:type="spellEnd"/>
      <w:r w:rsidRPr="006B40B7">
        <w:rPr>
          <w:rFonts w:ascii="Courier New" w:eastAsia="Times New Roman" w:hAnsi="Courier New" w:cs="Courier New"/>
          <w:color w:val="8B0000"/>
          <w:sz w:val="18"/>
          <w:szCs w:val="18"/>
          <w:lang w:eastAsia="ru-RU"/>
        </w:rPr>
        <w:t xml:space="preserve"> (</w:t>
      </w:r>
      <w:proofErr w:type="spellStart"/>
      <w:r w:rsidRPr="006B40B7">
        <w:rPr>
          <w:rFonts w:ascii="Courier New" w:eastAsia="Times New Roman" w:hAnsi="Courier New" w:cs="Courier New"/>
          <w:color w:val="8B0000"/>
          <w:sz w:val="18"/>
          <w:szCs w:val="18"/>
          <w:lang w:eastAsia="ru-RU"/>
        </w:rPr>
        <w:t>matr</w:t>
      </w:r>
      <w:proofErr w:type="spellEnd"/>
      <w:r w:rsidRPr="006B40B7">
        <w:rPr>
          <w:rFonts w:ascii="Courier New" w:eastAsia="Times New Roman" w:hAnsi="Courier New" w:cs="Courier New"/>
          <w:color w:val="8B0000"/>
          <w:sz w:val="18"/>
          <w:szCs w:val="18"/>
          <w:lang w:eastAsia="ru-RU"/>
        </w:rPr>
        <w:t>);</w:t>
      </w:r>
    </w:p>
    <w:p w14:paraId="1D1AEC4A" w14:textId="77777777" w:rsidR="006B40B7" w:rsidRPr="006B40B7" w:rsidRDefault="006B40B7" w:rsidP="006B4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18"/>
          <w:szCs w:val="18"/>
          <w:lang w:eastAsia="ru-RU"/>
        </w:rPr>
      </w:pPr>
      <w:r w:rsidRPr="006B40B7">
        <w:rPr>
          <w:rFonts w:ascii="Courier New" w:eastAsia="Times New Roman" w:hAnsi="Courier New" w:cs="Courier New"/>
          <w:color w:val="8B0000"/>
          <w:sz w:val="18"/>
          <w:szCs w:val="18"/>
          <w:lang w:eastAsia="ru-RU"/>
        </w:rPr>
        <w:t>//освобождает память, выделенную под массив указателей</w:t>
      </w:r>
    </w:p>
    <w:p w14:paraId="2CE796EB" w14:textId="77777777" w:rsidR="006B40B7" w:rsidRPr="006B40B7" w:rsidRDefault="006B40B7" w:rsidP="006B40B7">
      <w:pPr>
        <w:spacing w:after="200" w:line="240" w:lineRule="auto"/>
        <w:contextualSpacing/>
        <w:rPr>
          <w:rFonts w:ascii="Courier New" w:eastAsia="Calibri" w:hAnsi="Courier New" w:cs="Courier New"/>
          <w:sz w:val="24"/>
          <w:szCs w:val="24"/>
        </w:rPr>
      </w:pPr>
    </w:p>
    <w:p w14:paraId="4B958C83" w14:textId="40A12B2B" w:rsid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Многомерные массивы и указатели на указатели.</w:t>
      </w:r>
    </w:p>
    <w:p w14:paraId="0201FA20" w14:textId="63B4E93C" w:rsidR="00CE6613" w:rsidRDefault="00CE6613" w:rsidP="00CE6613">
      <w:pPr>
        <w:spacing w:after="200" w:line="240" w:lineRule="auto"/>
        <w:ind w:left="540"/>
        <w:contextualSpacing/>
        <w:rPr>
          <w:rFonts w:ascii="Courier New" w:eastAsia="Calibri" w:hAnsi="Courier New" w:cs="Courier New"/>
          <w:sz w:val="24"/>
          <w:szCs w:val="24"/>
        </w:rPr>
      </w:pPr>
      <w:r w:rsidRPr="00CE6613">
        <w:rPr>
          <w:noProof/>
        </w:rPr>
        <w:lastRenderedPageBreak/>
        <w:drawing>
          <wp:inline distT="0" distB="0" distL="0" distR="0" wp14:anchorId="1173352C" wp14:editId="23FE093B">
            <wp:extent cx="3077155" cy="3857427"/>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681" r="33447"/>
                    <a:stretch/>
                  </pic:blipFill>
                  <pic:spPr bwMode="auto">
                    <a:xfrm>
                      <a:off x="0" y="0"/>
                      <a:ext cx="3077313" cy="3857625"/>
                    </a:xfrm>
                    <a:prstGeom prst="rect">
                      <a:avLst/>
                    </a:prstGeom>
                    <a:ln>
                      <a:noFill/>
                    </a:ln>
                    <a:extLst>
                      <a:ext uri="{53640926-AAD7-44D8-BBD7-CCE9431645EC}">
                        <a14:shadowObscured xmlns:a14="http://schemas.microsoft.com/office/drawing/2010/main"/>
                      </a:ext>
                    </a:extLst>
                  </pic:spPr>
                </pic:pic>
              </a:graphicData>
            </a:graphic>
          </wp:inline>
        </w:drawing>
      </w:r>
    </w:p>
    <w:p w14:paraId="2E64839B" w14:textId="6E8F3017" w:rsidR="00CE6613" w:rsidRPr="006B40B7" w:rsidRDefault="00CE6613" w:rsidP="00CE6613">
      <w:pPr>
        <w:spacing w:after="200" w:line="240" w:lineRule="auto"/>
        <w:ind w:left="540"/>
        <w:contextualSpacing/>
        <w:rPr>
          <w:rFonts w:ascii="Courier New" w:eastAsia="Calibri" w:hAnsi="Courier New" w:cs="Courier New"/>
          <w:sz w:val="24"/>
          <w:szCs w:val="24"/>
        </w:rPr>
      </w:pPr>
      <w:r>
        <w:rPr>
          <w:noProof/>
        </w:rPr>
        <w:drawing>
          <wp:inline distT="0" distB="0" distL="0" distR="0" wp14:anchorId="0634D680" wp14:editId="00E39868">
            <wp:extent cx="3737113" cy="425494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797" t="11751" r="34604"/>
                    <a:stretch/>
                  </pic:blipFill>
                  <pic:spPr bwMode="auto">
                    <a:xfrm>
                      <a:off x="0" y="0"/>
                      <a:ext cx="3740238" cy="4258506"/>
                    </a:xfrm>
                    <a:prstGeom prst="rect">
                      <a:avLst/>
                    </a:prstGeom>
                    <a:ln>
                      <a:noFill/>
                    </a:ln>
                    <a:extLst>
                      <a:ext uri="{53640926-AAD7-44D8-BBD7-CCE9431645EC}">
                        <a14:shadowObscured xmlns:a14="http://schemas.microsoft.com/office/drawing/2010/main"/>
                      </a:ext>
                    </a:extLst>
                  </pic:spPr>
                </pic:pic>
              </a:graphicData>
            </a:graphic>
          </wp:inline>
        </w:drawing>
      </w:r>
    </w:p>
    <w:p w14:paraId="433C60F2" w14:textId="365A7F89" w:rsid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CE6613">
        <w:rPr>
          <w:rFonts w:ascii="Courier New" w:eastAsia="Calibri" w:hAnsi="Courier New" w:cs="Courier New"/>
          <w:color w:val="FF0000"/>
          <w:sz w:val="24"/>
          <w:szCs w:val="24"/>
        </w:rPr>
        <w:t xml:space="preserve">Динамическая память, функции </w:t>
      </w:r>
      <w:proofErr w:type="gramStart"/>
      <w:r w:rsidRPr="00CE6613">
        <w:rPr>
          <w:rFonts w:ascii="Courier New" w:eastAsia="Calibri" w:hAnsi="Courier New" w:cs="Courier New"/>
          <w:color w:val="FF0000"/>
          <w:sz w:val="24"/>
          <w:szCs w:val="24"/>
          <w:lang w:val="en-US"/>
        </w:rPr>
        <w:t>malloc</w:t>
      </w:r>
      <w:r w:rsidRPr="00CE6613">
        <w:rPr>
          <w:rFonts w:ascii="Courier New" w:eastAsia="Calibri" w:hAnsi="Courier New" w:cs="Courier New"/>
          <w:color w:val="FF0000"/>
          <w:sz w:val="24"/>
          <w:szCs w:val="24"/>
        </w:rPr>
        <w:t>(</w:t>
      </w:r>
      <w:proofErr w:type="gramEnd"/>
      <w:r w:rsidRPr="00CE6613">
        <w:rPr>
          <w:rFonts w:ascii="Courier New" w:eastAsia="Calibri" w:hAnsi="Courier New" w:cs="Courier New"/>
          <w:color w:val="FF0000"/>
          <w:sz w:val="24"/>
          <w:szCs w:val="24"/>
        </w:rPr>
        <w:t xml:space="preserve">), </w:t>
      </w:r>
      <w:proofErr w:type="spellStart"/>
      <w:r w:rsidRPr="00CE6613">
        <w:rPr>
          <w:rFonts w:ascii="Courier New" w:eastAsia="Calibri" w:hAnsi="Courier New" w:cs="Courier New"/>
          <w:color w:val="FF0000"/>
          <w:sz w:val="24"/>
          <w:szCs w:val="24"/>
          <w:lang w:val="en-US"/>
        </w:rPr>
        <w:t>calloc</w:t>
      </w:r>
      <w:proofErr w:type="spellEnd"/>
      <w:r w:rsidRPr="00CE6613">
        <w:rPr>
          <w:rFonts w:ascii="Courier New" w:eastAsia="Calibri" w:hAnsi="Courier New" w:cs="Courier New"/>
          <w:color w:val="FF0000"/>
          <w:sz w:val="24"/>
          <w:szCs w:val="24"/>
        </w:rPr>
        <w:t xml:space="preserve">(), </w:t>
      </w:r>
      <w:proofErr w:type="spellStart"/>
      <w:r w:rsidRPr="00CE6613">
        <w:rPr>
          <w:rFonts w:ascii="Courier New" w:eastAsia="Calibri" w:hAnsi="Courier New" w:cs="Courier New"/>
          <w:color w:val="FF0000"/>
          <w:sz w:val="24"/>
          <w:szCs w:val="24"/>
          <w:lang w:val="en-US"/>
        </w:rPr>
        <w:t>realloc</w:t>
      </w:r>
      <w:proofErr w:type="spellEnd"/>
      <w:r w:rsidRPr="00CE6613">
        <w:rPr>
          <w:rFonts w:ascii="Courier New" w:eastAsia="Calibri" w:hAnsi="Courier New" w:cs="Courier New"/>
          <w:color w:val="FF0000"/>
          <w:sz w:val="24"/>
          <w:szCs w:val="24"/>
        </w:rPr>
        <w:t xml:space="preserve">(), </w:t>
      </w:r>
      <w:r w:rsidRPr="00CE6613">
        <w:rPr>
          <w:rFonts w:ascii="Courier New" w:eastAsia="Calibri" w:hAnsi="Courier New" w:cs="Courier New"/>
          <w:color w:val="FF0000"/>
          <w:sz w:val="24"/>
          <w:szCs w:val="24"/>
          <w:lang w:val="en-US"/>
        </w:rPr>
        <w:t>free</w:t>
      </w:r>
      <w:r w:rsidRPr="006B40B7">
        <w:rPr>
          <w:rFonts w:ascii="Courier New" w:eastAsia="Calibri" w:hAnsi="Courier New" w:cs="Courier New"/>
          <w:sz w:val="24"/>
          <w:szCs w:val="24"/>
        </w:rPr>
        <w:t>()</w:t>
      </w:r>
    </w:p>
    <w:p w14:paraId="48DB75A0" w14:textId="263C4BAD" w:rsidR="00CE6613" w:rsidRDefault="00CE6613" w:rsidP="00CE6613">
      <w:pPr>
        <w:spacing w:after="200" w:line="240" w:lineRule="auto"/>
        <w:contextualSpacing/>
        <w:rPr>
          <w:rFonts w:ascii="Courier New" w:eastAsia="Calibri" w:hAnsi="Courier New" w:cs="Courier New"/>
          <w:sz w:val="24"/>
          <w:szCs w:val="24"/>
        </w:rPr>
      </w:pPr>
    </w:p>
    <w:p w14:paraId="722FE970" w14:textId="37B5CA0B" w:rsidR="00CE6613" w:rsidRDefault="00CE6613" w:rsidP="00CE6613">
      <w:pPr>
        <w:spacing w:after="200" w:line="240" w:lineRule="auto"/>
        <w:contextualSpacing/>
        <w:rPr>
          <w:rFonts w:ascii="Courier New" w:eastAsia="Calibri" w:hAnsi="Courier New" w:cs="Courier New"/>
          <w:sz w:val="24"/>
          <w:szCs w:val="24"/>
        </w:rPr>
      </w:pPr>
      <w:r>
        <w:rPr>
          <w:noProof/>
        </w:rPr>
        <w:lastRenderedPageBreak/>
        <w:drawing>
          <wp:inline distT="0" distB="0" distL="0" distR="0" wp14:anchorId="2E90DFB6" wp14:editId="3BDA1072">
            <wp:extent cx="4412974" cy="5489745"/>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145" r="32637"/>
                    <a:stretch/>
                  </pic:blipFill>
                  <pic:spPr bwMode="auto">
                    <a:xfrm>
                      <a:off x="0" y="0"/>
                      <a:ext cx="4417782" cy="5495727"/>
                    </a:xfrm>
                    <a:prstGeom prst="rect">
                      <a:avLst/>
                    </a:prstGeom>
                    <a:ln>
                      <a:noFill/>
                    </a:ln>
                    <a:extLst>
                      <a:ext uri="{53640926-AAD7-44D8-BBD7-CCE9431645EC}">
                        <a14:shadowObscured xmlns:a14="http://schemas.microsoft.com/office/drawing/2010/main"/>
                      </a:ext>
                    </a:extLst>
                  </pic:spPr>
                </pic:pic>
              </a:graphicData>
            </a:graphic>
          </wp:inline>
        </w:drawing>
      </w:r>
    </w:p>
    <w:p w14:paraId="5414DFA9" w14:textId="77777777" w:rsidR="00CE6613" w:rsidRDefault="00CE6613" w:rsidP="00CE6613">
      <w:pPr>
        <w:spacing w:after="200" w:line="240" w:lineRule="auto"/>
        <w:contextualSpacing/>
        <w:rPr>
          <w:rFonts w:ascii="Courier New" w:eastAsia="Calibri" w:hAnsi="Courier New" w:cs="Courier New"/>
          <w:sz w:val="24"/>
          <w:szCs w:val="24"/>
        </w:rPr>
      </w:pPr>
    </w:p>
    <w:p w14:paraId="3A5A035B" w14:textId="2A3F9B78" w:rsidR="00CE6613" w:rsidRDefault="00CE6613" w:rsidP="00CE6613">
      <w:pPr>
        <w:spacing w:after="200" w:line="240" w:lineRule="auto"/>
        <w:contextualSpacing/>
        <w:rPr>
          <w:rFonts w:ascii="Courier New" w:eastAsia="Calibri" w:hAnsi="Courier New" w:cs="Courier New"/>
          <w:sz w:val="24"/>
          <w:szCs w:val="24"/>
        </w:rPr>
      </w:pPr>
    </w:p>
    <w:p w14:paraId="653C032A" w14:textId="4A52416B" w:rsidR="00CE6613" w:rsidRDefault="00CE6613" w:rsidP="00CE6613">
      <w:pPr>
        <w:spacing w:after="200" w:line="240" w:lineRule="auto"/>
        <w:contextualSpacing/>
        <w:rPr>
          <w:rFonts w:ascii="Courier New" w:eastAsia="Calibri" w:hAnsi="Courier New" w:cs="Courier New"/>
          <w:sz w:val="24"/>
          <w:szCs w:val="24"/>
        </w:rPr>
      </w:pPr>
    </w:p>
    <w:p w14:paraId="50A47392" w14:textId="48B6BB45" w:rsidR="00CE6613" w:rsidRDefault="00CE6613" w:rsidP="00CE6613">
      <w:pPr>
        <w:spacing w:after="200" w:line="240" w:lineRule="auto"/>
        <w:contextualSpacing/>
        <w:rPr>
          <w:rFonts w:ascii="Courier New" w:eastAsia="Calibri" w:hAnsi="Courier New" w:cs="Courier New"/>
          <w:sz w:val="24"/>
          <w:szCs w:val="24"/>
        </w:rPr>
      </w:pPr>
      <w:r w:rsidRPr="00CE6613">
        <w:rPr>
          <w:noProof/>
        </w:rPr>
        <w:lastRenderedPageBreak/>
        <w:drawing>
          <wp:inline distT="0" distB="0" distL="0" distR="0" wp14:anchorId="253B2DB2" wp14:editId="1B1A6802">
            <wp:extent cx="3570135" cy="449866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681" r="33679"/>
                    <a:stretch/>
                  </pic:blipFill>
                  <pic:spPr bwMode="auto">
                    <a:xfrm>
                      <a:off x="0" y="0"/>
                      <a:ext cx="3574025" cy="4503563"/>
                    </a:xfrm>
                    <a:prstGeom prst="rect">
                      <a:avLst/>
                    </a:prstGeom>
                    <a:ln>
                      <a:noFill/>
                    </a:ln>
                    <a:extLst>
                      <a:ext uri="{53640926-AAD7-44D8-BBD7-CCE9431645EC}">
                        <a14:shadowObscured xmlns:a14="http://schemas.microsoft.com/office/drawing/2010/main"/>
                      </a:ext>
                    </a:extLst>
                  </pic:spPr>
                </pic:pic>
              </a:graphicData>
            </a:graphic>
          </wp:inline>
        </w:drawing>
      </w:r>
    </w:p>
    <w:p w14:paraId="27812E7D" w14:textId="21E1294F" w:rsidR="00CE6613" w:rsidRDefault="00CE6613" w:rsidP="00CE6613">
      <w:pPr>
        <w:spacing w:after="200" w:line="240" w:lineRule="auto"/>
        <w:contextualSpacing/>
        <w:rPr>
          <w:rFonts w:ascii="Courier New" w:eastAsia="Calibri" w:hAnsi="Courier New" w:cs="Courier New"/>
          <w:sz w:val="24"/>
          <w:szCs w:val="24"/>
        </w:rPr>
      </w:pPr>
    </w:p>
    <w:p w14:paraId="55FA8281" w14:textId="77777777" w:rsidR="00CE6613" w:rsidRPr="006B40B7" w:rsidRDefault="00CE6613" w:rsidP="00CE6613">
      <w:pPr>
        <w:spacing w:after="200" w:line="240" w:lineRule="auto"/>
        <w:contextualSpacing/>
        <w:rPr>
          <w:rFonts w:ascii="Courier New" w:eastAsia="Calibri" w:hAnsi="Courier New" w:cs="Courier New"/>
          <w:sz w:val="24"/>
          <w:szCs w:val="24"/>
        </w:rPr>
      </w:pPr>
    </w:p>
    <w:p w14:paraId="7E5FF834"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Строки. Объявление. Инициализация. Действия над строками и элементами строки.</w:t>
      </w:r>
    </w:p>
    <w:p w14:paraId="1F6268CD" w14:textId="5328E541" w:rsidR="006B40B7" w:rsidRDefault="00CE6613" w:rsidP="006B40B7">
      <w:pPr>
        <w:spacing w:after="200" w:line="240" w:lineRule="auto"/>
        <w:contextualSpacing/>
        <w:rPr>
          <w:rFonts w:ascii="Courier New" w:eastAsia="Calibri" w:hAnsi="Courier New" w:cs="Courier New"/>
          <w:sz w:val="24"/>
          <w:szCs w:val="24"/>
        </w:rPr>
      </w:pPr>
      <w:r w:rsidRPr="00CE6613">
        <w:rPr>
          <w:noProof/>
        </w:rPr>
        <w:drawing>
          <wp:inline distT="0" distB="0" distL="0" distR="0" wp14:anchorId="14FCDF89" wp14:editId="465C0497">
            <wp:extent cx="3044717" cy="3324252"/>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42" t="13812" r="32753"/>
                    <a:stretch/>
                  </pic:blipFill>
                  <pic:spPr bwMode="auto">
                    <a:xfrm>
                      <a:off x="0" y="0"/>
                      <a:ext cx="3045218" cy="3324799"/>
                    </a:xfrm>
                    <a:prstGeom prst="rect">
                      <a:avLst/>
                    </a:prstGeom>
                    <a:ln>
                      <a:noFill/>
                    </a:ln>
                    <a:extLst>
                      <a:ext uri="{53640926-AAD7-44D8-BBD7-CCE9431645EC}">
                        <a14:shadowObscured xmlns:a14="http://schemas.microsoft.com/office/drawing/2010/main"/>
                      </a:ext>
                    </a:extLst>
                  </pic:spPr>
                </pic:pic>
              </a:graphicData>
            </a:graphic>
          </wp:inline>
        </w:drawing>
      </w:r>
    </w:p>
    <w:p w14:paraId="62EFC4A1" w14:textId="34003516" w:rsidR="00CE6613" w:rsidRPr="00CE6613" w:rsidRDefault="00CE6613" w:rsidP="006B40B7">
      <w:pPr>
        <w:spacing w:after="200" w:line="240" w:lineRule="auto"/>
        <w:contextualSpacing/>
        <w:rPr>
          <w:rFonts w:ascii="Courier New" w:eastAsia="Calibri" w:hAnsi="Courier New" w:cs="Courier New"/>
          <w:sz w:val="24"/>
          <w:szCs w:val="24"/>
          <w:lang w:val="en-US"/>
        </w:rPr>
      </w:pPr>
      <w:r>
        <w:rPr>
          <w:noProof/>
        </w:rPr>
        <w:lastRenderedPageBreak/>
        <w:drawing>
          <wp:inline distT="0" distB="0" distL="0" distR="0" wp14:anchorId="07016244" wp14:editId="51EDF717">
            <wp:extent cx="3068153" cy="329979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031" t="11133" r="33218" b="3301"/>
                    <a:stretch/>
                  </pic:blipFill>
                  <pic:spPr bwMode="auto">
                    <a:xfrm>
                      <a:off x="0" y="0"/>
                      <a:ext cx="3069095" cy="3300804"/>
                    </a:xfrm>
                    <a:prstGeom prst="rect">
                      <a:avLst/>
                    </a:prstGeom>
                    <a:ln>
                      <a:noFill/>
                    </a:ln>
                    <a:extLst>
                      <a:ext uri="{53640926-AAD7-44D8-BBD7-CCE9431645EC}">
                        <a14:shadowObscured xmlns:a14="http://schemas.microsoft.com/office/drawing/2010/main"/>
                      </a:ext>
                    </a:extLst>
                  </pic:spPr>
                </pic:pic>
              </a:graphicData>
            </a:graphic>
          </wp:inline>
        </w:drawing>
      </w:r>
    </w:p>
    <w:p w14:paraId="1D5B3F57"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Строки. Ввод/вывод строк.</w:t>
      </w:r>
    </w:p>
    <w:p w14:paraId="5099AF4A"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 xml:space="preserve">Строки. Библиотека </w:t>
      </w:r>
      <w:r w:rsidRPr="006B40B7">
        <w:rPr>
          <w:rFonts w:ascii="Courier New" w:eastAsia="Calibri" w:hAnsi="Courier New" w:cs="Courier New"/>
          <w:sz w:val="24"/>
          <w:szCs w:val="24"/>
          <w:lang w:val="en-US"/>
        </w:rPr>
        <w:t>string</w:t>
      </w:r>
      <w:r w:rsidRPr="006B40B7">
        <w:rPr>
          <w:rFonts w:ascii="Courier New" w:eastAsia="Calibri" w:hAnsi="Courier New" w:cs="Courier New"/>
          <w:sz w:val="24"/>
          <w:szCs w:val="24"/>
        </w:rPr>
        <w:t>.</w:t>
      </w:r>
      <w:r w:rsidRPr="006B40B7">
        <w:rPr>
          <w:rFonts w:ascii="Courier New" w:eastAsia="Calibri" w:hAnsi="Courier New" w:cs="Courier New"/>
          <w:sz w:val="24"/>
          <w:szCs w:val="24"/>
          <w:lang w:val="en-US"/>
        </w:rPr>
        <w:t>h</w:t>
      </w:r>
      <w:r w:rsidRPr="006B40B7">
        <w:rPr>
          <w:rFonts w:ascii="Courier New" w:eastAsia="Calibri" w:hAnsi="Courier New" w:cs="Courier New"/>
          <w:sz w:val="24"/>
          <w:szCs w:val="24"/>
        </w:rPr>
        <w:t>. Прототипы функций для работы со строкой.</w:t>
      </w:r>
    </w:p>
    <w:p w14:paraId="32E69D0C" w14:textId="738DC2D5" w:rsid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Модульное программирование.</w:t>
      </w:r>
    </w:p>
    <w:p w14:paraId="4AF7AB92" w14:textId="77777777" w:rsidR="00FC4CAA" w:rsidRDefault="00FC4CAA" w:rsidP="00FC4CAA">
      <w:pPr>
        <w:pStyle w:val="a4"/>
      </w:pPr>
      <w:proofErr w:type="spellStart"/>
      <w:r>
        <w:rPr>
          <w:b/>
          <w:bCs/>
        </w:rPr>
        <w:t>Мо́дульное</w:t>
      </w:r>
      <w:proofErr w:type="spellEnd"/>
      <w:r>
        <w:rPr>
          <w:b/>
          <w:bCs/>
        </w:rPr>
        <w:t xml:space="preserve"> </w:t>
      </w:r>
      <w:proofErr w:type="spellStart"/>
      <w:r>
        <w:rPr>
          <w:b/>
          <w:bCs/>
        </w:rPr>
        <w:t>программи́рование</w:t>
      </w:r>
      <w:proofErr w:type="spellEnd"/>
      <w:r>
        <w:t> — это организация программы как совокупности небольших независимых блоков, называемых модулями, структура и поведение которых подчиняются определённым правилам.</w:t>
      </w:r>
      <w:hyperlink r:id="rId46" w:anchor="cite_note-1" w:history="1">
        <w:r>
          <w:rPr>
            <w:rStyle w:val="a5"/>
            <w:vertAlign w:val="superscript"/>
          </w:rPr>
          <w:t>[1]</w:t>
        </w:r>
      </w:hyperlink>
      <w:r>
        <w:t xml:space="preserve"> Использование модульного программирования позволяет упростить тестирование программы и обнаружение ошибок. Аппаратно-зависимые подзадачи могут быть строго отделены от других подзадач, что улучшает мобильность создаваемых программ. </w:t>
      </w:r>
    </w:p>
    <w:p w14:paraId="1A7DE798" w14:textId="77777777" w:rsidR="00FC4CAA" w:rsidRDefault="00FC4CAA" w:rsidP="00FC4CAA">
      <w:pPr>
        <w:pStyle w:val="a4"/>
      </w:pPr>
      <w:proofErr w:type="spellStart"/>
      <w:r>
        <w:rPr>
          <w:b/>
          <w:bCs/>
        </w:rPr>
        <w:t>Мо́дуль</w:t>
      </w:r>
      <w:proofErr w:type="spellEnd"/>
      <w:r>
        <w:t xml:space="preserve"> — функционально законченный фрагмент </w:t>
      </w:r>
      <w:hyperlink r:id="rId47" w:tooltip="Компьютерная программа" w:history="1">
        <w:r>
          <w:rPr>
            <w:rStyle w:val="a5"/>
          </w:rPr>
          <w:t>программы</w:t>
        </w:r>
      </w:hyperlink>
      <w:r>
        <w:t xml:space="preserve">. Во многих языках (но далеко не обязательно) оформляется в виде отдельного </w:t>
      </w:r>
      <w:hyperlink r:id="rId48" w:tooltip="Файл" w:history="1">
        <w:r>
          <w:rPr>
            <w:rStyle w:val="a5"/>
          </w:rPr>
          <w:t>файла</w:t>
        </w:r>
      </w:hyperlink>
      <w:r>
        <w:t xml:space="preserve"> с </w:t>
      </w:r>
      <w:hyperlink r:id="rId49" w:tooltip="Исходный код" w:history="1">
        <w:r>
          <w:rPr>
            <w:rStyle w:val="a5"/>
          </w:rPr>
          <w:t>исходным кодом</w:t>
        </w:r>
      </w:hyperlink>
      <w:r>
        <w:t xml:space="preserve"> или поименованной непрерывной её части. Некоторые языки предусматривают объединение модулей в </w:t>
      </w:r>
      <w:hyperlink r:id="rId50" w:tooltip="Пакет (программирование)" w:history="1">
        <w:r>
          <w:rPr>
            <w:rStyle w:val="a5"/>
          </w:rPr>
          <w:t>пакеты</w:t>
        </w:r>
      </w:hyperlink>
      <w:r>
        <w:t xml:space="preserve">. </w:t>
      </w:r>
    </w:p>
    <w:p w14:paraId="1699FF32" w14:textId="77777777" w:rsidR="00FC4CAA" w:rsidRPr="00FC4CAA" w:rsidRDefault="00FC4CAA" w:rsidP="00FC4CAA">
      <w:pPr>
        <w:spacing w:before="100" w:beforeAutospacing="1" w:after="100" w:afterAutospacing="1" w:line="240" w:lineRule="auto"/>
        <w:rPr>
          <w:rFonts w:ascii="Times New Roman" w:eastAsia="Times New Roman" w:hAnsi="Times New Roman" w:cs="Times New Roman"/>
          <w:sz w:val="24"/>
          <w:szCs w:val="24"/>
          <w:lang w:eastAsia="ru-RU"/>
        </w:rPr>
      </w:pPr>
      <w:r w:rsidRPr="00FC4CAA">
        <w:rPr>
          <w:rFonts w:ascii="Times New Roman" w:eastAsia="Times New Roman" w:hAnsi="Times New Roman" w:cs="Times New Roman"/>
          <w:sz w:val="24"/>
          <w:szCs w:val="24"/>
          <w:lang w:eastAsia="ru-RU"/>
        </w:rPr>
        <w:t>Принцип модульности является средством упрощения задачи проектирования ПС и распределения процесса разработки ПС между группами разработчиков. При разбиении ПС на модули для каждого модуля указывается реализуемая им функциональность, а также связи с другими модулями.</w:t>
      </w:r>
      <w:hyperlink r:id="rId51" w:anchor="cite_note-2" w:history="1">
        <w:r w:rsidRPr="00FC4CAA">
          <w:rPr>
            <w:rFonts w:ascii="Times New Roman" w:eastAsia="Times New Roman" w:hAnsi="Times New Roman" w:cs="Times New Roman"/>
            <w:color w:val="0000FF"/>
            <w:sz w:val="24"/>
            <w:szCs w:val="24"/>
            <w:u w:val="single"/>
            <w:vertAlign w:val="superscript"/>
            <w:lang w:eastAsia="ru-RU"/>
          </w:rPr>
          <w:t>[2]</w:t>
        </w:r>
      </w:hyperlink>
      <w:r w:rsidRPr="00FC4CAA">
        <w:rPr>
          <w:rFonts w:ascii="Times New Roman" w:eastAsia="Times New Roman" w:hAnsi="Times New Roman" w:cs="Times New Roman"/>
          <w:sz w:val="24"/>
          <w:szCs w:val="24"/>
          <w:lang w:eastAsia="ru-RU"/>
        </w:rPr>
        <w:t xml:space="preserve"> Удобство использования модульной архитектуры заключается в возможности обновления (замены) модуля, без необходимости изменения остальной системы. </w:t>
      </w:r>
    </w:p>
    <w:p w14:paraId="2CDFE640" w14:textId="77777777" w:rsidR="00FC4CAA" w:rsidRPr="00FC4CAA" w:rsidRDefault="00FC4CAA" w:rsidP="00FC4CAA">
      <w:pPr>
        <w:spacing w:before="100" w:beforeAutospacing="1" w:after="100" w:afterAutospacing="1" w:line="240" w:lineRule="auto"/>
        <w:rPr>
          <w:rFonts w:ascii="Times New Roman" w:eastAsia="Times New Roman" w:hAnsi="Times New Roman" w:cs="Times New Roman"/>
          <w:sz w:val="24"/>
          <w:szCs w:val="24"/>
          <w:lang w:eastAsia="ru-RU"/>
        </w:rPr>
      </w:pPr>
      <w:r w:rsidRPr="00FC4CAA">
        <w:rPr>
          <w:rFonts w:ascii="Times New Roman" w:eastAsia="Times New Roman" w:hAnsi="Times New Roman" w:cs="Times New Roman"/>
          <w:sz w:val="24"/>
          <w:szCs w:val="24"/>
          <w:lang w:eastAsia="ru-RU"/>
        </w:rPr>
        <w:t xml:space="preserve">Роль модулей могут играть </w:t>
      </w:r>
      <w:hyperlink r:id="rId52" w:tooltip="Структура данных" w:history="1">
        <w:r w:rsidRPr="00FC4CAA">
          <w:rPr>
            <w:rFonts w:ascii="Times New Roman" w:eastAsia="Times New Roman" w:hAnsi="Times New Roman" w:cs="Times New Roman"/>
            <w:color w:val="0000FF"/>
            <w:sz w:val="24"/>
            <w:szCs w:val="24"/>
            <w:u w:val="single"/>
            <w:lang w:eastAsia="ru-RU"/>
          </w:rPr>
          <w:t>структуры данных</w:t>
        </w:r>
      </w:hyperlink>
      <w:r w:rsidRPr="00FC4CAA">
        <w:rPr>
          <w:rFonts w:ascii="Times New Roman" w:eastAsia="Times New Roman" w:hAnsi="Times New Roman" w:cs="Times New Roman"/>
          <w:sz w:val="24"/>
          <w:szCs w:val="24"/>
          <w:lang w:eastAsia="ru-RU"/>
        </w:rPr>
        <w:t xml:space="preserve">, </w:t>
      </w:r>
      <w:hyperlink r:id="rId53" w:tooltip="Библиотека (программирование)" w:history="1">
        <w:r w:rsidRPr="00FC4CAA">
          <w:rPr>
            <w:rFonts w:ascii="Times New Roman" w:eastAsia="Times New Roman" w:hAnsi="Times New Roman" w:cs="Times New Roman"/>
            <w:color w:val="0000FF"/>
            <w:sz w:val="24"/>
            <w:szCs w:val="24"/>
            <w:u w:val="single"/>
            <w:lang w:eastAsia="ru-RU"/>
          </w:rPr>
          <w:t>библиотеки функций</w:t>
        </w:r>
      </w:hyperlink>
      <w:r w:rsidRPr="00FC4CAA">
        <w:rPr>
          <w:rFonts w:ascii="Times New Roman" w:eastAsia="Times New Roman" w:hAnsi="Times New Roman" w:cs="Times New Roman"/>
          <w:sz w:val="24"/>
          <w:szCs w:val="24"/>
          <w:lang w:eastAsia="ru-RU"/>
        </w:rPr>
        <w:t xml:space="preserve">, </w:t>
      </w:r>
      <w:hyperlink r:id="rId54" w:tooltip="Класс (программирование)" w:history="1">
        <w:r w:rsidRPr="00FC4CAA">
          <w:rPr>
            <w:rFonts w:ascii="Times New Roman" w:eastAsia="Times New Roman" w:hAnsi="Times New Roman" w:cs="Times New Roman"/>
            <w:color w:val="0000FF"/>
            <w:sz w:val="24"/>
            <w:szCs w:val="24"/>
            <w:u w:val="single"/>
            <w:lang w:eastAsia="ru-RU"/>
          </w:rPr>
          <w:t>классы</w:t>
        </w:r>
      </w:hyperlink>
      <w:r w:rsidRPr="00FC4CAA">
        <w:rPr>
          <w:rFonts w:ascii="Times New Roman" w:eastAsia="Times New Roman" w:hAnsi="Times New Roman" w:cs="Times New Roman"/>
          <w:sz w:val="24"/>
          <w:szCs w:val="24"/>
          <w:lang w:eastAsia="ru-RU"/>
        </w:rPr>
        <w:t xml:space="preserve">, </w:t>
      </w:r>
      <w:hyperlink r:id="rId55" w:tooltip="Сервисно-ориентированная архитектура" w:history="1">
        <w:r w:rsidRPr="00FC4CAA">
          <w:rPr>
            <w:rFonts w:ascii="Times New Roman" w:eastAsia="Times New Roman" w:hAnsi="Times New Roman" w:cs="Times New Roman"/>
            <w:color w:val="0000FF"/>
            <w:sz w:val="24"/>
            <w:szCs w:val="24"/>
            <w:u w:val="single"/>
            <w:lang w:eastAsia="ru-RU"/>
          </w:rPr>
          <w:t>сервисы</w:t>
        </w:r>
      </w:hyperlink>
      <w:r w:rsidRPr="00FC4CAA">
        <w:rPr>
          <w:rFonts w:ascii="Times New Roman" w:eastAsia="Times New Roman" w:hAnsi="Times New Roman" w:cs="Times New Roman"/>
          <w:sz w:val="24"/>
          <w:szCs w:val="24"/>
          <w:lang w:eastAsia="ru-RU"/>
        </w:rPr>
        <w:t xml:space="preserve"> и др. программные единицы, реализующие некоторую функциональность и предоставляющие </w:t>
      </w:r>
      <w:hyperlink r:id="rId56" w:tooltip="Интерфейс программирования приложений" w:history="1">
        <w:r w:rsidRPr="00FC4CAA">
          <w:rPr>
            <w:rFonts w:ascii="Times New Roman" w:eastAsia="Times New Roman" w:hAnsi="Times New Roman" w:cs="Times New Roman"/>
            <w:color w:val="0000FF"/>
            <w:sz w:val="24"/>
            <w:szCs w:val="24"/>
            <w:u w:val="single"/>
            <w:lang w:eastAsia="ru-RU"/>
          </w:rPr>
          <w:t>интерфейс</w:t>
        </w:r>
      </w:hyperlink>
      <w:r w:rsidRPr="00FC4CAA">
        <w:rPr>
          <w:rFonts w:ascii="Times New Roman" w:eastAsia="Times New Roman" w:hAnsi="Times New Roman" w:cs="Times New Roman"/>
          <w:sz w:val="24"/>
          <w:szCs w:val="24"/>
          <w:lang w:eastAsia="ru-RU"/>
        </w:rPr>
        <w:t xml:space="preserve"> к ней. </w:t>
      </w:r>
    </w:p>
    <w:p w14:paraId="2490EADC" w14:textId="77777777" w:rsidR="00FC4CAA" w:rsidRPr="00FC4CAA" w:rsidRDefault="00FC4CAA" w:rsidP="00FC4CAA">
      <w:pPr>
        <w:spacing w:before="100" w:beforeAutospacing="1" w:after="100" w:afterAutospacing="1" w:line="240" w:lineRule="auto"/>
        <w:rPr>
          <w:rFonts w:ascii="Times New Roman" w:eastAsia="Times New Roman" w:hAnsi="Times New Roman" w:cs="Times New Roman"/>
          <w:sz w:val="24"/>
          <w:szCs w:val="24"/>
          <w:lang w:eastAsia="ru-RU"/>
        </w:rPr>
      </w:pPr>
      <w:r w:rsidRPr="00FC4CAA">
        <w:rPr>
          <w:rFonts w:ascii="Times New Roman" w:eastAsia="Times New Roman" w:hAnsi="Times New Roman" w:cs="Times New Roman"/>
          <w:sz w:val="24"/>
          <w:szCs w:val="24"/>
          <w:lang w:eastAsia="ru-RU"/>
        </w:rPr>
        <w:t xml:space="preserve">Программный код часто разбивается на несколько файлов, каждый из которых </w:t>
      </w:r>
      <w:hyperlink r:id="rId57" w:tooltip="Компиляция (программирование)" w:history="1">
        <w:r w:rsidRPr="00FC4CAA">
          <w:rPr>
            <w:rFonts w:ascii="Times New Roman" w:eastAsia="Times New Roman" w:hAnsi="Times New Roman" w:cs="Times New Roman"/>
            <w:color w:val="0000FF"/>
            <w:sz w:val="24"/>
            <w:szCs w:val="24"/>
            <w:u w:val="single"/>
            <w:lang w:eastAsia="ru-RU"/>
          </w:rPr>
          <w:t>компилируется</w:t>
        </w:r>
      </w:hyperlink>
      <w:r w:rsidRPr="00FC4CAA">
        <w:rPr>
          <w:rFonts w:ascii="Times New Roman" w:eastAsia="Times New Roman" w:hAnsi="Times New Roman" w:cs="Times New Roman"/>
          <w:sz w:val="24"/>
          <w:szCs w:val="24"/>
          <w:lang w:eastAsia="ru-RU"/>
        </w:rPr>
        <w:t xml:space="preserve"> отдельно от остальных. Такая модульность программного кода позволяет значительно уменьшить время перекомпиляции при изменениях, вносимых лишь в небольшое количество исходных файлов, и упрощает групповую </w:t>
      </w:r>
      <w:hyperlink r:id="rId58" w:tooltip="Разработка программного обеспечения" w:history="1">
        <w:r w:rsidRPr="00FC4CAA">
          <w:rPr>
            <w:rFonts w:ascii="Times New Roman" w:eastAsia="Times New Roman" w:hAnsi="Times New Roman" w:cs="Times New Roman"/>
            <w:color w:val="0000FF"/>
            <w:sz w:val="24"/>
            <w:szCs w:val="24"/>
            <w:u w:val="single"/>
            <w:lang w:eastAsia="ru-RU"/>
          </w:rPr>
          <w:t>разработку</w:t>
        </w:r>
      </w:hyperlink>
      <w:r w:rsidRPr="00FC4CAA">
        <w:rPr>
          <w:rFonts w:ascii="Times New Roman" w:eastAsia="Times New Roman" w:hAnsi="Times New Roman" w:cs="Times New Roman"/>
          <w:sz w:val="24"/>
          <w:szCs w:val="24"/>
          <w:lang w:eastAsia="ru-RU"/>
        </w:rPr>
        <w:t xml:space="preserve">. Также это возможность замены отдельных компонентов (таких как </w:t>
      </w:r>
      <w:hyperlink r:id="rId59" w:tooltip="Jar" w:history="1">
        <w:proofErr w:type="spellStart"/>
        <w:r w:rsidRPr="00FC4CAA">
          <w:rPr>
            <w:rFonts w:ascii="Times New Roman" w:eastAsia="Times New Roman" w:hAnsi="Times New Roman" w:cs="Times New Roman"/>
            <w:color w:val="0000FF"/>
            <w:sz w:val="24"/>
            <w:szCs w:val="24"/>
            <w:u w:val="single"/>
            <w:lang w:eastAsia="ru-RU"/>
          </w:rPr>
          <w:t>jar</w:t>
        </w:r>
        <w:proofErr w:type="spellEnd"/>
        <w:r w:rsidRPr="00FC4CAA">
          <w:rPr>
            <w:rFonts w:ascii="Times New Roman" w:eastAsia="Times New Roman" w:hAnsi="Times New Roman" w:cs="Times New Roman"/>
            <w:color w:val="0000FF"/>
            <w:sz w:val="24"/>
            <w:szCs w:val="24"/>
            <w:u w:val="single"/>
            <w:lang w:eastAsia="ru-RU"/>
          </w:rPr>
          <w:t>-файлы</w:t>
        </w:r>
      </w:hyperlink>
      <w:r w:rsidRPr="00FC4CAA">
        <w:rPr>
          <w:rFonts w:ascii="Times New Roman" w:eastAsia="Times New Roman" w:hAnsi="Times New Roman" w:cs="Times New Roman"/>
          <w:sz w:val="24"/>
          <w:szCs w:val="24"/>
          <w:lang w:eastAsia="ru-RU"/>
        </w:rPr>
        <w:t xml:space="preserve">, </w:t>
      </w:r>
      <w:proofErr w:type="spellStart"/>
      <w:r w:rsidRPr="00FC4CAA">
        <w:rPr>
          <w:rFonts w:ascii="Times New Roman" w:eastAsia="Times New Roman" w:hAnsi="Times New Roman" w:cs="Times New Roman"/>
          <w:sz w:val="24"/>
          <w:szCs w:val="24"/>
          <w:lang w:eastAsia="ru-RU"/>
        </w:rPr>
        <w:t>so</w:t>
      </w:r>
      <w:proofErr w:type="spellEnd"/>
      <w:r w:rsidRPr="00FC4CAA">
        <w:rPr>
          <w:rFonts w:ascii="Times New Roman" w:eastAsia="Times New Roman" w:hAnsi="Times New Roman" w:cs="Times New Roman"/>
          <w:sz w:val="24"/>
          <w:szCs w:val="24"/>
          <w:lang w:eastAsia="ru-RU"/>
        </w:rPr>
        <w:t xml:space="preserve"> или </w:t>
      </w:r>
      <w:proofErr w:type="spellStart"/>
      <w:r w:rsidRPr="00FC4CAA">
        <w:rPr>
          <w:rFonts w:ascii="Times New Roman" w:eastAsia="Times New Roman" w:hAnsi="Times New Roman" w:cs="Times New Roman"/>
          <w:sz w:val="24"/>
          <w:szCs w:val="24"/>
          <w:lang w:eastAsia="ru-RU"/>
        </w:rPr>
        <w:t>dll</w:t>
      </w:r>
      <w:proofErr w:type="spellEnd"/>
      <w:r w:rsidRPr="00FC4CAA">
        <w:rPr>
          <w:rFonts w:ascii="Times New Roman" w:eastAsia="Times New Roman" w:hAnsi="Times New Roman" w:cs="Times New Roman"/>
          <w:sz w:val="24"/>
          <w:szCs w:val="24"/>
          <w:lang w:eastAsia="ru-RU"/>
        </w:rPr>
        <w:t xml:space="preserve"> библиотеки) конечного программного продукта, без необходимости </w:t>
      </w:r>
      <w:proofErr w:type="spellStart"/>
      <w:r w:rsidRPr="00FC4CAA">
        <w:rPr>
          <w:rFonts w:ascii="Times New Roman" w:eastAsia="Times New Roman" w:hAnsi="Times New Roman" w:cs="Times New Roman"/>
          <w:sz w:val="24"/>
          <w:szCs w:val="24"/>
          <w:lang w:eastAsia="ru-RU"/>
        </w:rPr>
        <w:t>пересборки</w:t>
      </w:r>
      <w:proofErr w:type="spellEnd"/>
      <w:r w:rsidRPr="00FC4CAA">
        <w:rPr>
          <w:rFonts w:ascii="Times New Roman" w:eastAsia="Times New Roman" w:hAnsi="Times New Roman" w:cs="Times New Roman"/>
          <w:sz w:val="24"/>
          <w:szCs w:val="24"/>
          <w:lang w:eastAsia="ru-RU"/>
        </w:rPr>
        <w:t xml:space="preserve"> всего проекта (например, разработка </w:t>
      </w:r>
      <w:hyperlink r:id="rId60" w:tooltip="Плагин" w:history="1">
        <w:r w:rsidRPr="00FC4CAA">
          <w:rPr>
            <w:rFonts w:ascii="Times New Roman" w:eastAsia="Times New Roman" w:hAnsi="Times New Roman" w:cs="Times New Roman"/>
            <w:color w:val="0000FF"/>
            <w:sz w:val="24"/>
            <w:szCs w:val="24"/>
            <w:u w:val="single"/>
            <w:lang w:eastAsia="ru-RU"/>
          </w:rPr>
          <w:t>плагинов</w:t>
        </w:r>
      </w:hyperlink>
      <w:r w:rsidRPr="00FC4CAA">
        <w:rPr>
          <w:rFonts w:ascii="Times New Roman" w:eastAsia="Times New Roman" w:hAnsi="Times New Roman" w:cs="Times New Roman"/>
          <w:sz w:val="24"/>
          <w:szCs w:val="24"/>
          <w:lang w:eastAsia="ru-RU"/>
        </w:rPr>
        <w:t xml:space="preserve"> к уже готовой программе). </w:t>
      </w:r>
    </w:p>
    <w:p w14:paraId="668EC9F1" w14:textId="77777777" w:rsidR="00FC4CAA" w:rsidRPr="00FC4CAA" w:rsidRDefault="00FC4CAA" w:rsidP="00FC4CAA">
      <w:pPr>
        <w:spacing w:before="100" w:beforeAutospacing="1" w:after="100" w:afterAutospacing="1" w:line="240" w:lineRule="auto"/>
        <w:rPr>
          <w:rFonts w:ascii="Times New Roman" w:eastAsia="Times New Roman" w:hAnsi="Times New Roman" w:cs="Times New Roman"/>
          <w:sz w:val="24"/>
          <w:szCs w:val="24"/>
          <w:lang w:eastAsia="ru-RU"/>
        </w:rPr>
      </w:pPr>
      <w:r w:rsidRPr="00FC4CAA">
        <w:rPr>
          <w:rFonts w:ascii="Times New Roman" w:eastAsia="Times New Roman" w:hAnsi="Times New Roman" w:cs="Times New Roman"/>
          <w:sz w:val="24"/>
          <w:szCs w:val="24"/>
          <w:lang w:eastAsia="ru-RU"/>
        </w:rPr>
        <w:t xml:space="preserve">Одним из методов написания модульных программ является </w:t>
      </w:r>
      <w:hyperlink r:id="rId61" w:tooltip="Объектно-ориентированное программирование" w:history="1">
        <w:r w:rsidRPr="00FC4CAA">
          <w:rPr>
            <w:rFonts w:ascii="Times New Roman" w:eastAsia="Times New Roman" w:hAnsi="Times New Roman" w:cs="Times New Roman"/>
            <w:color w:val="0000FF"/>
            <w:sz w:val="24"/>
            <w:szCs w:val="24"/>
            <w:u w:val="single"/>
            <w:lang w:eastAsia="ru-RU"/>
          </w:rPr>
          <w:t>объектно-ориентированное программирование</w:t>
        </w:r>
      </w:hyperlink>
      <w:r w:rsidRPr="00FC4CAA">
        <w:rPr>
          <w:rFonts w:ascii="Times New Roman" w:eastAsia="Times New Roman" w:hAnsi="Times New Roman" w:cs="Times New Roman"/>
          <w:sz w:val="24"/>
          <w:szCs w:val="24"/>
          <w:lang w:eastAsia="ru-RU"/>
        </w:rPr>
        <w:t xml:space="preserve">. ООП обеспечивает высокую степень модульности благодаря таким свойствам, как </w:t>
      </w:r>
      <w:hyperlink r:id="rId62" w:tooltip="Инкапсуляция (программирование)" w:history="1">
        <w:r w:rsidRPr="00FC4CAA">
          <w:rPr>
            <w:rFonts w:ascii="Times New Roman" w:eastAsia="Times New Roman" w:hAnsi="Times New Roman" w:cs="Times New Roman"/>
            <w:color w:val="0000FF"/>
            <w:sz w:val="24"/>
            <w:szCs w:val="24"/>
            <w:u w:val="single"/>
            <w:lang w:eastAsia="ru-RU"/>
          </w:rPr>
          <w:t>инкапсуляция</w:t>
        </w:r>
      </w:hyperlink>
      <w:r w:rsidRPr="00FC4CAA">
        <w:rPr>
          <w:rFonts w:ascii="Times New Roman" w:eastAsia="Times New Roman" w:hAnsi="Times New Roman" w:cs="Times New Roman"/>
          <w:sz w:val="24"/>
          <w:szCs w:val="24"/>
          <w:lang w:eastAsia="ru-RU"/>
        </w:rPr>
        <w:t xml:space="preserve">, </w:t>
      </w:r>
      <w:hyperlink r:id="rId63" w:tooltip="Полиморфизм подтипов" w:history="1">
        <w:r w:rsidRPr="00FC4CAA">
          <w:rPr>
            <w:rFonts w:ascii="Times New Roman" w:eastAsia="Times New Roman" w:hAnsi="Times New Roman" w:cs="Times New Roman"/>
            <w:color w:val="0000FF"/>
            <w:sz w:val="24"/>
            <w:szCs w:val="24"/>
            <w:u w:val="single"/>
            <w:lang w:eastAsia="ru-RU"/>
          </w:rPr>
          <w:t>полиморфизм</w:t>
        </w:r>
      </w:hyperlink>
      <w:r w:rsidRPr="00FC4CAA">
        <w:rPr>
          <w:rFonts w:ascii="Times New Roman" w:eastAsia="Times New Roman" w:hAnsi="Times New Roman" w:cs="Times New Roman"/>
          <w:sz w:val="24"/>
          <w:szCs w:val="24"/>
          <w:lang w:eastAsia="ru-RU"/>
        </w:rPr>
        <w:t xml:space="preserve"> и </w:t>
      </w:r>
      <w:hyperlink r:id="rId64" w:tooltip="Виртуальный метод" w:history="1">
        <w:r w:rsidRPr="00FC4CAA">
          <w:rPr>
            <w:rFonts w:ascii="Times New Roman" w:eastAsia="Times New Roman" w:hAnsi="Times New Roman" w:cs="Times New Roman"/>
            <w:color w:val="0000FF"/>
            <w:sz w:val="24"/>
            <w:szCs w:val="24"/>
            <w:u w:val="single"/>
            <w:lang w:eastAsia="ru-RU"/>
          </w:rPr>
          <w:t>позднее связывание</w:t>
        </w:r>
      </w:hyperlink>
      <w:r w:rsidRPr="00FC4CAA">
        <w:rPr>
          <w:rFonts w:ascii="Times New Roman" w:eastAsia="Times New Roman" w:hAnsi="Times New Roman" w:cs="Times New Roman"/>
          <w:sz w:val="24"/>
          <w:szCs w:val="24"/>
          <w:lang w:eastAsia="ru-RU"/>
        </w:rPr>
        <w:t xml:space="preserve">. </w:t>
      </w:r>
    </w:p>
    <w:p w14:paraId="20785B65" w14:textId="77777777" w:rsidR="00FC4CAA" w:rsidRPr="006B40B7" w:rsidRDefault="00FC4CAA" w:rsidP="00FC4CAA">
      <w:pPr>
        <w:spacing w:after="200" w:line="240" w:lineRule="auto"/>
        <w:contextualSpacing/>
        <w:rPr>
          <w:rFonts w:ascii="Courier New" w:eastAsia="Calibri" w:hAnsi="Courier New" w:cs="Courier New"/>
          <w:sz w:val="24"/>
          <w:szCs w:val="24"/>
        </w:rPr>
      </w:pPr>
    </w:p>
    <w:p w14:paraId="5423B62A" w14:textId="2DC4984E" w:rsid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Подпрограммы. Виды подпрограмм.</w:t>
      </w:r>
    </w:p>
    <w:p w14:paraId="6A13ABD8" w14:textId="1C872846" w:rsidR="00FC4CAA" w:rsidRDefault="00FC4CAA" w:rsidP="00FC4CAA">
      <w:pPr>
        <w:spacing w:after="200" w:line="240" w:lineRule="auto"/>
        <w:contextualSpacing/>
      </w:pPr>
      <w:r w:rsidRPr="00FC4CAA">
        <w:rPr>
          <w:b/>
          <w:bCs/>
        </w:rPr>
        <w:t>Подпрограмма</w:t>
      </w:r>
      <w:r w:rsidRPr="00FC4CAA">
        <w:t xml:space="preserve"> (</w:t>
      </w:r>
      <w:hyperlink r:id="rId65" w:tooltip="Английский язык" w:history="1">
        <w:r w:rsidRPr="00FC4CAA">
          <w:rPr>
            <w:color w:val="0000FF"/>
            <w:u w:val="single"/>
          </w:rPr>
          <w:t>англ.</w:t>
        </w:r>
      </w:hyperlink>
      <w:r w:rsidRPr="00FC4CAA">
        <w:t> </w:t>
      </w:r>
      <w:r w:rsidRPr="00FC4CAA">
        <w:rPr>
          <w:i/>
          <w:iCs/>
          <w:lang w:val="en"/>
        </w:rPr>
        <w:t>subroutine</w:t>
      </w:r>
      <w:r w:rsidRPr="00FC4CAA">
        <w:t xml:space="preserve">) — поименованная или иным образом идентифицированная часть </w:t>
      </w:r>
      <w:hyperlink r:id="rId66" w:tooltip="Компьютерная программа" w:history="1">
        <w:r w:rsidRPr="00FC4CAA">
          <w:rPr>
            <w:color w:val="0000FF"/>
            <w:u w:val="single"/>
          </w:rPr>
          <w:t>компьютерной программы</w:t>
        </w:r>
      </w:hyperlink>
      <w:r w:rsidRPr="00FC4CAA">
        <w:t xml:space="preserve">, содержащая описание определённого набора действий. Подпрограмма может быть многократно </w:t>
      </w:r>
      <w:r w:rsidRPr="00FC4CAA">
        <w:rPr>
          <w:i/>
          <w:iCs/>
        </w:rPr>
        <w:t>вызвана</w:t>
      </w:r>
      <w:r w:rsidRPr="00FC4CAA">
        <w:t xml:space="preserve"> из разных частей программы. В языках программирования для оформления и использования подпрограмм существуют специальные синтаксические средства.</w:t>
      </w:r>
    </w:p>
    <w:p w14:paraId="2A1BE726" w14:textId="77777777" w:rsidR="00FC4CAA" w:rsidRPr="00FC4CAA" w:rsidRDefault="00FC4CAA" w:rsidP="00FC4CAA">
      <w:pPr>
        <w:spacing w:before="100" w:beforeAutospacing="1" w:after="100" w:afterAutospacing="1" w:line="240" w:lineRule="auto"/>
        <w:rPr>
          <w:rFonts w:ascii="Times New Roman" w:eastAsia="Times New Roman" w:hAnsi="Times New Roman" w:cs="Times New Roman"/>
          <w:sz w:val="24"/>
          <w:szCs w:val="24"/>
          <w:lang w:eastAsia="ru-RU"/>
        </w:rPr>
      </w:pPr>
      <w:r w:rsidRPr="00FC4CAA">
        <w:rPr>
          <w:rFonts w:ascii="Times New Roman" w:eastAsia="Times New Roman" w:hAnsi="Times New Roman" w:cs="Times New Roman"/>
          <w:sz w:val="24"/>
          <w:szCs w:val="24"/>
          <w:lang w:eastAsia="ru-RU"/>
        </w:rPr>
        <w:t xml:space="preserve">Подпрограммы изначально появились как средство оптимизации программ по объёму занимаемой памяти — они позволили не повторять в программе идентичные блоки кода, а описывать их однократно и вызывать по мере необходимости. К настоящему времени данная функция подпрограмм стала вспомогательной, главное их назначение — структуризация программы с целью удобства её понимания и сопровождения. </w:t>
      </w:r>
    </w:p>
    <w:p w14:paraId="0B7F7872" w14:textId="77777777" w:rsidR="00FC4CAA" w:rsidRPr="00FC4CAA" w:rsidRDefault="00FC4CAA" w:rsidP="00FC4CAA">
      <w:pPr>
        <w:numPr>
          <w:ilvl w:val="0"/>
          <w:numId w:val="46"/>
        </w:numPr>
        <w:spacing w:before="100" w:beforeAutospacing="1" w:after="100" w:afterAutospacing="1" w:line="240" w:lineRule="auto"/>
        <w:rPr>
          <w:rFonts w:ascii="Times New Roman" w:eastAsia="Times New Roman" w:hAnsi="Times New Roman" w:cs="Times New Roman"/>
          <w:sz w:val="24"/>
          <w:szCs w:val="24"/>
          <w:lang w:eastAsia="ru-RU"/>
        </w:rPr>
      </w:pPr>
      <w:r w:rsidRPr="00FC4CAA">
        <w:rPr>
          <w:rFonts w:ascii="Times New Roman" w:eastAsia="Times New Roman" w:hAnsi="Times New Roman" w:cs="Times New Roman"/>
          <w:sz w:val="24"/>
          <w:szCs w:val="24"/>
          <w:lang w:eastAsia="ru-RU"/>
        </w:rPr>
        <w:t>Выделение набора действий в подпрограмму и вызов её по мере необходимости позволяет логически выделить целостную подзадачу, имеющую типовое решение. Такое действие имеет ещё одно (помимо экономии памяти) преимущество перед повторением однотипных действий: любое изменение (исправление ошибки, оптимизация, расширение функциональности), сделанное в подпрограмме, автоматически отражается на всех её вызовах, в то время как при дублировании каждое изменение необходимо вносить в каждое вхождение изменяемого кода.</w:t>
      </w:r>
    </w:p>
    <w:p w14:paraId="343C6683" w14:textId="77777777" w:rsidR="00FC4CAA" w:rsidRPr="00FC4CAA" w:rsidRDefault="00FC4CAA" w:rsidP="00FC4CAA">
      <w:pPr>
        <w:numPr>
          <w:ilvl w:val="0"/>
          <w:numId w:val="46"/>
        </w:numPr>
        <w:spacing w:before="100" w:beforeAutospacing="1" w:after="100" w:afterAutospacing="1" w:line="240" w:lineRule="auto"/>
        <w:rPr>
          <w:rFonts w:ascii="Times New Roman" w:eastAsia="Times New Roman" w:hAnsi="Times New Roman" w:cs="Times New Roman"/>
          <w:sz w:val="24"/>
          <w:szCs w:val="24"/>
          <w:lang w:eastAsia="ru-RU"/>
        </w:rPr>
      </w:pPr>
      <w:r w:rsidRPr="00FC4CAA">
        <w:rPr>
          <w:rFonts w:ascii="Times New Roman" w:eastAsia="Times New Roman" w:hAnsi="Times New Roman" w:cs="Times New Roman"/>
          <w:sz w:val="24"/>
          <w:szCs w:val="24"/>
          <w:lang w:eastAsia="ru-RU"/>
        </w:rPr>
        <w:t>Даже в тех случаях, когда в подпрограмму выделяется однократно производимый набор действий, это оправдано, так как позволяет сократить размеры целостных блоков кода, составляющих программу, то есть сделать программу более понятной и обозримой.</w:t>
      </w:r>
    </w:p>
    <w:p w14:paraId="2182B677" w14:textId="77777777" w:rsidR="00FC4CAA" w:rsidRDefault="00FC4CAA" w:rsidP="00FC4CAA">
      <w:pPr>
        <w:pStyle w:val="a4"/>
      </w:pPr>
      <w:r>
        <w:t xml:space="preserve">В языках программирования высокого уровня используется два типа подпрограмм: </w:t>
      </w:r>
      <w:hyperlink r:id="rId67" w:tooltip="Процедура (программирование)" w:history="1">
        <w:r>
          <w:rPr>
            <w:rStyle w:val="a5"/>
          </w:rPr>
          <w:t>процедуры</w:t>
        </w:r>
      </w:hyperlink>
      <w:r>
        <w:t xml:space="preserve"> и </w:t>
      </w:r>
      <w:hyperlink r:id="rId68" w:tooltip="Функция (программирование)" w:history="1">
        <w:r>
          <w:rPr>
            <w:rStyle w:val="a5"/>
          </w:rPr>
          <w:t>функции</w:t>
        </w:r>
      </w:hyperlink>
      <w:r>
        <w:t xml:space="preserve">. </w:t>
      </w:r>
    </w:p>
    <w:p w14:paraId="2E9EC67A" w14:textId="77777777" w:rsidR="00FC4CAA" w:rsidRDefault="0082439B" w:rsidP="00FC4CAA">
      <w:pPr>
        <w:numPr>
          <w:ilvl w:val="0"/>
          <w:numId w:val="47"/>
        </w:numPr>
        <w:spacing w:before="100" w:beforeAutospacing="1" w:after="100" w:afterAutospacing="1" w:line="240" w:lineRule="auto"/>
      </w:pPr>
      <w:hyperlink r:id="rId69" w:tooltip="Функция (программирование)" w:history="1">
        <w:r w:rsidR="00FC4CAA">
          <w:rPr>
            <w:rStyle w:val="a5"/>
          </w:rPr>
          <w:t>Функция</w:t>
        </w:r>
      </w:hyperlink>
      <w:r w:rsidR="00FC4CAA">
        <w:t> — это подпрограмма специального вида, которая, кроме получения параметров, выполнения действий и передачи результатов работы через параметры имеет ещё одну особенность— она всегда должна возвращать результат. Вызов функции является, с точки зрения языка программирования, выражением, он может использоваться в других выражениях или в качестве правой части присваивания.</w:t>
      </w:r>
    </w:p>
    <w:p w14:paraId="1C310898" w14:textId="77777777" w:rsidR="00FC4CAA" w:rsidRDefault="00FC4CAA" w:rsidP="00FC4CAA">
      <w:pPr>
        <w:numPr>
          <w:ilvl w:val="0"/>
          <w:numId w:val="47"/>
        </w:numPr>
        <w:spacing w:before="100" w:beforeAutospacing="1" w:after="100" w:afterAutospacing="1" w:line="240" w:lineRule="auto"/>
      </w:pPr>
      <w:r>
        <w:t>Процедура — это независимая именованная часть программы, которую после однократного описания можно многократно вызвать по имени из последующих частей программы для выполнения определенных действий.</w:t>
      </w:r>
    </w:p>
    <w:p w14:paraId="202373A1" w14:textId="77777777" w:rsidR="00FC4CAA" w:rsidRDefault="00FC4CAA" w:rsidP="00FC4CAA">
      <w:pPr>
        <w:pStyle w:val="a4"/>
      </w:pPr>
      <w:r>
        <w:t xml:space="preserve">В </w:t>
      </w:r>
      <w:hyperlink r:id="rId70" w:tooltip="Си (язык программирования)" w:history="1">
        <w:r>
          <w:rPr>
            <w:rStyle w:val="a5"/>
          </w:rPr>
          <w:t>C</w:t>
        </w:r>
      </w:hyperlink>
      <w:r>
        <w:t xml:space="preserve">-подобных языках подпрограмма всегда описывается как функция. Процедура реализуется как функция типа </w:t>
      </w:r>
      <w:proofErr w:type="spellStart"/>
      <w:r>
        <w:rPr>
          <w:i/>
          <w:iCs/>
        </w:rPr>
        <w:t>void</w:t>
      </w:r>
      <w:proofErr w:type="spellEnd"/>
      <w:r>
        <w:t xml:space="preserve">, то есть имеющая «пустой» тип и, соответственно, не возвращающая никакого значения. </w:t>
      </w:r>
    </w:p>
    <w:p w14:paraId="0B17BB1D" w14:textId="77777777" w:rsidR="00FC4CAA" w:rsidRDefault="00FC4CAA" w:rsidP="00FC4CAA">
      <w:pPr>
        <w:pStyle w:val="a4"/>
      </w:pPr>
      <w:r>
        <w:t xml:space="preserve">Подпрограммы, входящие в состав классов в объектных языках программирования, обычно называются </w:t>
      </w:r>
      <w:hyperlink r:id="rId71" w:tooltip="Метод (программирование)" w:history="1">
        <w:r>
          <w:rPr>
            <w:rStyle w:val="a5"/>
          </w:rPr>
          <w:t>методами</w:t>
        </w:r>
      </w:hyperlink>
      <w:r>
        <w:t xml:space="preserve">. Этим термином называют любые подпрограммы-члены класса, как функции, так и процедуры; когда требуется уточнение, говорят о </w:t>
      </w:r>
      <w:r>
        <w:rPr>
          <w:i/>
          <w:iCs/>
        </w:rPr>
        <w:t>методах-процедурах</w:t>
      </w:r>
      <w:r>
        <w:t xml:space="preserve"> или </w:t>
      </w:r>
      <w:r>
        <w:rPr>
          <w:i/>
          <w:iCs/>
        </w:rPr>
        <w:t>методах-функциях</w:t>
      </w:r>
      <w:r>
        <w:t xml:space="preserve">. </w:t>
      </w:r>
    </w:p>
    <w:p w14:paraId="0820D861" w14:textId="77777777" w:rsidR="00FC4CAA" w:rsidRPr="006B40B7" w:rsidRDefault="00FC4CAA" w:rsidP="00FC4CAA">
      <w:pPr>
        <w:spacing w:after="200" w:line="240" w:lineRule="auto"/>
        <w:contextualSpacing/>
        <w:rPr>
          <w:rFonts w:ascii="Courier New" w:eastAsia="Calibri" w:hAnsi="Courier New" w:cs="Courier New"/>
          <w:sz w:val="24"/>
          <w:szCs w:val="24"/>
        </w:rPr>
      </w:pPr>
    </w:p>
    <w:p w14:paraId="79105D2B" w14:textId="22BB9341" w:rsid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Функции. Объявление и вызов.</w:t>
      </w:r>
    </w:p>
    <w:p w14:paraId="110CF95C" w14:textId="4DE39968" w:rsidR="00C22629" w:rsidRDefault="00C22629" w:rsidP="00C22629">
      <w:pPr>
        <w:spacing w:after="200" w:line="240" w:lineRule="auto"/>
        <w:contextualSpacing/>
        <w:rPr>
          <w:rFonts w:ascii="Courier New" w:eastAsia="Calibri" w:hAnsi="Courier New" w:cs="Courier New"/>
          <w:sz w:val="24"/>
          <w:szCs w:val="24"/>
        </w:rPr>
      </w:pPr>
      <w:r>
        <w:rPr>
          <w:noProof/>
        </w:rPr>
        <w:lastRenderedPageBreak/>
        <w:drawing>
          <wp:inline distT="0" distB="0" distL="0" distR="0" wp14:anchorId="52BDC365" wp14:editId="39B773D6">
            <wp:extent cx="4618896" cy="337991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552" t="12370" r="22087"/>
                    <a:stretch/>
                  </pic:blipFill>
                  <pic:spPr bwMode="auto">
                    <a:xfrm>
                      <a:off x="0" y="0"/>
                      <a:ext cx="4619656" cy="3380468"/>
                    </a:xfrm>
                    <a:prstGeom prst="rect">
                      <a:avLst/>
                    </a:prstGeom>
                    <a:ln>
                      <a:noFill/>
                    </a:ln>
                    <a:extLst>
                      <a:ext uri="{53640926-AAD7-44D8-BBD7-CCE9431645EC}">
                        <a14:shadowObscured xmlns:a14="http://schemas.microsoft.com/office/drawing/2010/main"/>
                      </a:ext>
                    </a:extLst>
                  </pic:spPr>
                </pic:pic>
              </a:graphicData>
            </a:graphic>
          </wp:inline>
        </w:drawing>
      </w:r>
    </w:p>
    <w:p w14:paraId="2F80FB41" w14:textId="3488540B" w:rsidR="00C22629" w:rsidRDefault="00C22629" w:rsidP="00C22629">
      <w:pPr>
        <w:spacing w:after="200" w:line="240" w:lineRule="auto"/>
        <w:contextualSpacing/>
        <w:rPr>
          <w:rFonts w:ascii="Courier New" w:eastAsia="Calibri" w:hAnsi="Courier New" w:cs="Courier New"/>
          <w:sz w:val="24"/>
          <w:szCs w:val="24"/>
        </w:rPr>
      </w:pPr>
      <w:r>
        <w:rPr>
          <w:noProof/>
        </w:rPr>
        <w:drawing>
          <wp:inline distT="0" distB="0" distL="0" distR="0" wp14:anchorId="3D12C17D" wp14:editId="2781AAF5">
            <wp:extent cx="3522427" cy="3820066"/>
            <wp:effectExtent l="0" t="0" r="190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2380" t="11132" r="33565" b="3931"/>
                    <a:stretch/>
                  </pic:blipFill>
                  <pic:spPr bwMode="auto">
                    <a:xfrm>
                      <a:off x="0" y="0"/>
                      <a:ext cx="3526496" cy="3824479"/>
                    </a:xfrm>
                    <a:prstGeom prst="rect">
                      <a:avLst/>
                    </a:prstGeom>
                    <a:ln>
                      <a:noFill/>
                    </a:ln>
                    <a:extLst>
                      <a:ext uri="{53640926-AAD7-44D8-BBD7-CCE9431645EC}">
                        <a14:shadowObscured xmlns:a14="http://schemas.microsoft.com/office/drawing/2010/main"/>
                      </a:ext>
                    </a:extLst>
                  </pic:spPr>
                </pic:pic>
              </a:graphicData>
            </a:graphic>
          </wp:inline>
        </w:drawing>
      </w:r>
    </w:p>
    <w:p w14:paraId="6D0CF812" w14:textId="746FA97C" w:rsidR="00C22629" w:rsidRDefault="00C22629" w:rsidP="00C22629">
      <w:pPr>
        <w:spacing w:after="200" w:line="240" w:lineRule="auto"/>
        <w:contextualSpacing/>
        <w:rPr>
          <w:rFonts w:ascii="Courier New" w:eastAsia="Calibri" w:hAnsi="Courier New" w:cs="Courier New"/>
          <w:sz w:val="24"/>
          <w:szCs w:val="24"/>
        </w:rPr>
      </w:pPr>
      <w:r>
        <w:rPr>
          <w:noProof/>
        </w:rPr>
        <w:lastRenderedPageBreak/>
        <w:drawing>
          <wp:inline distT="0" distB="0" distL="0" distR="0" wp14:anchorId="07E3653B" wp14:editId="579118C2">
            <wp:extent cx="3609892" cy="395108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2149" t="12781" r="33662" b="1236"/>
                    <a:stretch/>
                  </pic:blipFill>
                  <pic:spPr bwMode="auto">
                    <a:xfrm>
                      <a:off x="0" y="0"/>
                      <a:ext cx="3613724" cy="3955275"/>
                    </a:xfrm>
                    <a:prstGeom prst="rect">
                      <a:avLst/>
                    </a:prstGeom>
                    <a:ln>
                      <a:noFill/>
                    </a:ln>
                    <a:extLst>
                      <a:ext uri="{53640926-AAD7-44D8-BBD7-CCE9431645EC}">
                        <a14:shadowObscured xmlns:a14="http://schemas.microsoft.com/office/drawing/2010/main"/>
                      </a:ext>
                    </a:extLst>
                  </pic:spPr>
                </pic:pic>
              </a:graphicData>
            </a:graphic>
          </wp:inline>
        </w:drawing>
      </w:r>
    </w:p>
    <w:p w14:paraId="7AC5E02C" w14:textId="3B8ACA5C" w:rsidR="00C22629" w:rsidRPr="006B40B7" w:rsidRDefault="00C22629" w:rsidP="00C22629">
      <w:pPr>
        <w:spacing w:after="200" w:line="240" w:lineRule="auto"/>
        <w:contextualSpacing/>
        <w:rPr>
          <w:rFonts w:ascii="Courier New" w:eastAsia="Calibri" w:hAnsi="Courier New" w:cs="Courier New"/>
          <w:sz w:val="24"/>
          <w:szCs w:val="24"/>
        </w:rPr>
      </w:pPr>
      <w:r>
        <w:rPr>
          <w:noProof/>
        </w:rPr>
        <w:drawing>
          <wp:inline distT="0" distB="0" distL="0" distR="0" wp14:anchorId="56820B7B" wp14:editId="767920CC">
            <wp:extent cx="3609340" cy="35628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2728" t="10927" r="33797" b="12778"/>
                    <a:stretch/>
                  </pic:blipFill>
                  <pic:spPr bwMode="auto">
                    <a:xfrm>
                      <a:off x="0" y="0"/>
                      <a:ext cx="3614535" cy="3568003"/>
                    </a:xfrm>
                    <a:prstGeom prst="rect">
                      <a:avLst/>
                    </a:prstGeom>
                    <a:ln>
                      <a:noFill/>
                    </a:ln>
                    <a:extLst>
                      <a:ext uri="{53640926-AAD7-44D8-BBD7-CCE9431645EC}">
                        <a14:shadowObscured xmlns:a14="http://schemas.microsoft.com/office/drawing/2010/main"/>
                      </a:ext>
                    </a:extLst>
                  </pic:spPr>
                </pic:pic>
              </a:graphicData>
            </a:graphic>
          </wp:inline>
        </w:drawing>
      </w:r>
    </w:p>
    <w:p w14:paraId="03D33AC1" w14:textId="4364AF50" w:rsid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Обмен информацией между функциями.</w:t>
      </w:r>
    </w:p>
    <w:p w14:paraId="08A665C9" w14:textId="653DD02F" w:rsidR="00C22629" w:rsidRDefault="00C22629" w:rsidP="00C22629">
      <w:pPr>
        <w:spacing w:after="200" w:line="240" w:lineRule="auto"/>
        <w:contextualSpacing/>
        <w:rPr>
          <w:rFonts w:ascii="Courier New" w:eastAsia="Calibri" w:hAnsi="Courier New" w:cs="Courier New"/>
          <w:sz w:val="24"/>
          <w:szCs w:val="24"/>
        </w:rPr>
      </w:pPr>
      <w:r>
        <w:rPr>
          <w:noProof/>
        </w:rPr>
        <w:lastRenderedPageBreak/>
        <w:drawing>
          <wp:inline distT="0" distB="0" distL="0" distR="0" wp14:anchorId="6EA0735E" wp14:editId="1B13E4D0">
            <wp:extent cx="3036993" cy="3459425"/>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2609" t="10307" r="33100"/>
                    <a:stretch/>
                  </pic:blipFill>
                  <pic:spPr bwMode="auto">
                    <a:xfrm>
                      <a:off x="0" y="0"/>
                      <a:ext cx="3037493" cy="3459995"/>
                    </a:xfrm>
                    <a:prstGeom prst="rect">
                      <a:avLst/>
                    </a:prstGeom>
                    <a:ln>
                      <a:noFill/>
                    </a:ln>
                    <a:extLst>
                      <a:ext uri="{53640926-AAD7-44D8-BBD7-CCE9431645EC}">
                        <a14:shadowObscured xmlns:a14="http://schemas.microsoft.com/office/drawing/2010/main"/>
                      </a:ext>
                    </a:extLst>
                  </pic:spPr>
                </pic:pic>
              </a:graphicData>
            </a:graphic>
          </wp:inline>
        </w:drawing>
      </w:r>
    </w:p>
    <w:p w14:paraId="0F688600" w14:textId="334EDB0B" w:rsidR="00C22629" w:rsidRDefault="00C22629" w:rsidP="00C22629">
      <w:pPr>
        <w:spacing w:after="200" w:line="240" w:lineRule="auto"/>
        <w:contextualSpacing/>
        <w:rPr>
          <w:rFonts w:ascii="Courier New" w:eastAsia="Calibri" w:hAnsi="Courier New" w:cs="Courier New"/>
          <w:sz w:val="24"/>
          <w:szCs w:val="24"/>
        </w:rPr>
      </w:pPr>
      <w:r>
        <w:rPr>
          <w:noProof/>
        </w:rPr>
        <w:drawing>
          <wp:inline distT="0" distB="0" distL="0" distR="0" wp14:anchorId="6F345DCE" wp14:editId="06382778">
            <wp:extent cx="3140075" cy="3411668"/>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1684" t="11545" r="32521"/>
                    <a:stretch/>
                  </pic:blipFill>
                  <pic:spPr bwMode="auto">
                    <a:xfrm>
                      <a:off x="0" y="0"/>
                      <a:ext cx="3140632" cy="3412273"/>
                    </a:xfrm>
                    <a:prstGeom prst="rect">
                      <a:avLst/>
                    </a:prstGeom>
                    <a:ln>
                      <a:noFill/>
                    </a:ln>
                    <a:extLst>
                      <a:ext uri="{53640926-AAD7-44D8-BBD7-CCE9431645EC}">
                        <a14:shadowObscured xmlns:a14="http://schemas.microsoft.com/office/drawing/2010/main"/>
                      </a:ext>
                    </a:extLst>
                  </pic:spPr>
                </pic:pic>
              </a:graphicData>
            </a:graphic>
          </wp:inline>
        </w:drawing>
      </w:r>
    </w:p>
    <w:p w14:paraId="73361487" w14:textId="14A94C22" w:rsidR="00C22629" w:rsidRDefault="00C22629" w:rsidP="00C22629">
      <w:pPr>
        <w:spacing w:after="200" w:line="240" w:lineRule="auto"/>
        <w:contextualSpacing/>
        <w:rPr>
          <w:rFonts w:ascii="Courier New" w:eastAsia="Calibri" w:hAnsi="Courier New" w:cs="Courier New"/>
          <w:sz w:val="24"/>
          <w:szCs w:val="24"/>
        </w:rPr>
      </w:pPr>
      <w:r>
        <w:rPr>
          <w:noProof/>
        </w:rPr>
        <w:lastRenderedPageBreak/>
        <w:drawing>
          <wp:inline distT="0" distB="0" distL="0" distR="0" wp14:anchorId="620366B8" wp14:editId="7E72C981">
            <wp:extent cx="3124200" cy="341168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683" t="11545" r="32754"/>
                    <a:stretch/>
                  </pic:blipFill>
                  <pic:spPr bwMode="auto">
                    <a:xfrm>
                      <a:off x="0" y="0"/>
                      <a:ext cx="3124738" cy="3412276"/>
                    </a:xfrm>
                    <a:prstGeom prst="rect">
                      <a:avLst/>
                    </a:prstGeom>
                    <a:ln>
                      <a:noFill/>
                    </a:ln>
                    <a:extLst>
                      <a:ext uri="{53640926-AAD7-44D8-BBD7-CCE9431645EC}">
                        <a14:shadowObscured xmlns:a14="http://schemas.microsoft.com/office/drawing/2010/main"/>
                      </a:ext>
                    </a:extLst>
                  </pic:spPr>
                </pic:pic>
              </a:graphicData>
            </a:graphic>
          </wp:inline>
        </w:drawing>
      </w:r>
    </w:p>
    <w:p w14:paraId="3DDA67FA" w14:textId="18FF2E66" w:rsidR="00C22629" w:rsidRDefault="00C22629" w:rsidP="00C22629">
      <w:pPr>
        <w:spacing w:after="200" w:line="240" w:lineRule="auto"/>
        <w:contextualSpacing/>
        <w:rPr>
          <w:rFonts w:ascii="Courier New" w:eastAsia="Calibri" w:hAnsi="Courier New" w:cs="Courier New"/>
          <w:sz w:val="24"/>
          <w:szCs w:val="24"/>
        </w:rPr>
      </w:pPr>
      <w:r>
        <w:rPr>
          <w:noProof/>
        </w:rPr>
        <w:drawing>
          <wp:inline distT="0" distB="0" distL="0" distR="0" wp14:anchorId="49AB5255" wp14:editId="6133BDA4">
            <wp:extent cx="3037024" cy="341966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145" t="11338" r="33563"/>
                    <a:stretch/>
                  </pic:blipFill>
                  <pic:spPr bwMode="auto">
                    <a:xfrm>
                      <a:off x="0" y="0"/>
                      <a:ext cx="3037524" cy="3420231"/>
                    </a:xfrm>
                    <a:prstGeom prst="rect">
                      <a:avLst/>
                    </a:prstGeom>
                    <a:ln>
                      <a:noFill/>
                    </a:ln>
                    <a:extLst>
                      <a:ext uri="{53640926-AAD7-44D8-BBD7-CCE9431645EC}">
                        <a14:shadowObscured xmlns:a14="http://schemas.microsoft.com/office/drawing/2010/main"/>
                      </a:ext>
                    </a:extLst>
                  </pic:spPr>
                </pic:pic>
              </a:graphicData>
            </a:graphic>
          </wp:inline>
        </w:drawing>
      </w:r>
    </w:p>
    <w:p w14:paraId="10A3AF29" w14:textId="16AD0CA1" w:rsidR="00C22629" w:rsidRPr="006B40B7" w:rsidRDefault="00C22629" w:rsidP="00C22629">
      <w:pPr>
        <w:spacing w:after="200" w:line="240" w:lineRule="auto"/>
        <w:contextualSpacing/>
        <w:rPr>
          <w:rFonts w:ascii="Courier New" w:eastAsia="Calibri" w:hAnsi="Courier New" w:cs="Courier New"/>
          <w:sz w:val="24"/>
          <w:szCs w:val="24"/>
        </w:rPr>
      </w:pPr>
      <w:r>
        <w:rPr>
          <w:noProof/>
        </w:rPr>
        <w:lastRenderedPageBreak/>
        <w:drawing>
          <wp:inline distT="0" distB="0" distL="0" distR="0" wp14:anchorId="07CA2B8C" wp14:editId="504ADC46">
            <wp:extent cx="3140409" cy="3411717"/>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1681" t="11545" r="32520"/>
                    <a:stretch/>
                  </pic:blipFill>
                  <pic:spPr bwMode="auto">
                    <a:xfrm>
                      <a:off x="0" y="0"/>
                      <a:ext cx="3140926" cy="3412279"/>
                    </a:xfrm>
                    <a:prstGeom prst="rect">
                      <a:avLst/>
                    </a:prstGeom>
                    <a:ln>
                      <a:noFill/>
                    </a:ln>
                    <a:extLst>
                      <a:ext uri="{53640926-AAD7-44D8-BBD7-CCE9431645EC}">
                        <a14:shadowObscured xmlns:a14="http://schemas.microsoft.com/office/drawing/2010/main"/>
                      </a:ext>
                    </a:extLst>
                  </pic:spPr>
                </pic:pic>
              </a:graphicData>
            </a:graphic>
          </wp:inline>
        </w:drawing>
      </w:r>
    </w:p>
    <w:p w14:paraId="5981A29A"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Передача массивов в качестве параметров функции.</w:t>
      </w:r>
    </w:p>
    <w:p w14:paraId="5D47D964"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Указатель на функцию.</w:t>
      </w:r>
    </w:p>
    <w:p w14:paraId="286BBD4D"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Параметры функции со значениями по умолчанию. Функции с переменным числом параметров.</w:t>
      </w:r>
    </w:p>
    <w:p w14:paraId="484A02FF" w14:textId="77777777" w:rsidR="006B40B7" w:rsidRPr="006B40B7" w:rsidRDefault="006B40B7" w:rsidP="006B40B7">
      <w:pPr>
        <w:numPr>
          <w:ilvl w:val="0"/>
          <w:numId w:val="29"/>
        </w:numPr>
        <w:spacing w:after="200" w:line="240" w:lineRule="auto"/>
        <w:contextualSpacing/>
        <w:rPr>
          <w:rFonts w:ascii="Courier New" w:eastAsia="Calibri" w:hAnsi="Courier New" w:cs="Courier New"/>
          <w:sz w:val="24"/>
          <w:szCs w:val="24"/>
        </w:rPr>
      </w:pPr>
      <w:r w:rsidRPr="006B40B7">
        <w:rPr>
          <w:rFonts w:ascii="Courier New" w:eastAsia="Calibri" w:hAnsi="Courier New" w:cs="Courier New"/>
          <w:sz w:val="24"/>
          <w:szCs w:val="24"/>
        </w:rPr>
        <w:t xml:space="preserve">Параметры командной строки функции </w:t>
      </w:r>
      <w:proofErr w:type="spellStart"/>
      <w:r w:rsidRPr="006B40B7">
        <w:rPr>
          <w:rFonts w:ascii="Courier New" w:eastAsia="Calibri" w:hAnsi="Courier New" w:cs="Courier New"/>
          <w:sz w:val="24"/>
          <w:szCs w:val="24"/>
        </w:rPr>
        <w:t>main</w:t>
      </w:r>
      <w:proofErr w:type="spellEnd"/>
      <w:r w:rsidRPr="006B40B7">
        <w:rPr>
          <w:rFonts w:ascii="Courier New" w:eastAsia="Calibri" w:hAnsi="Courier New" w:cs="Courier New"/>
          <w:sz w:val="24"/>
          <w:szCs w:val="24"/>
        </w:rPr>
        <w:t>.</w:t>
      </w:r>
    </w:p>
    <w:p w14:paraId="5A61CA2D" w14:textId="77777777" w:rsidR="005574AC" w:rsidRDefault="005574AC"/>
    <w:sectPr w:rsidR="005574AC" w:rsidSect="006B40B7">
      <w:pgSz w:w="11906" w:h="16838"/>
      <w:pgMar w:top="899" w:right="386" w:bottom="1134"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686215"/>
    <w:multiLevelType w:val="multilevel"/>
    <w:tmpl w:val="37DA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8823CC"/>
    <w:multiLevelType w:val="multilevel"/>
    <w:tmpl w:val="EED8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F7BC9"/>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BE228F"/>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630F0B"/>
    <w:multiLevelType w:val="multilevel"/>
    <w:tmpl w:val="A98A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427803"/>
    <w:multiLevelType w:val="hybridMultilevel"/>
    <w:tmpl w:val="CB54DE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390D8D"/>
    <w:multiLevelType w:val="multilevel"/>
    <w:tmpl w:val="15B6438A"/>
    <w:lvl w:ilvl="0">
      <w:start w:val="1"/>
      <w:numFmt w:val="bullet"/>
      <w:lvlText w:val="o"/>
      <w:lvlJc w:val="left"/>
      <w:pPr>
        <w:tabs>
          <w:tab w:val="num" w:pos="644"/>
        </w:tabs>
        <w:ind w:left="644"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B414041"/>
    <w:multiLevelType w:val="hybridMultilevel"/>
    <w:tmpl w:val="7C727D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B12EEA"/>
    <w:multiLevelType w:val="multilevel"/>
    <w:tmpl w:val="EA102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B804F3"/>
    <w:multiLevelType w:val="multilevel"/>
    <w:tmpl w:val="079A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B44C1"/>
    <w:multiLevelType w:val="hybridMultilevel"/>
    <w:tmpl w:val="0A328E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3115CCB"/>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3A344A5"/>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611802"/>
    <w:multiLevelType w:val="hybridMultilevel"/>
    <w:tmpl w:val="AB5801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69D62EF"/>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9B10D24"/>
    <w:multiLevelType w:val="multilevel"/>
    <w:tmpl w:val="BA90C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685ECB"/>
    <w:multiLevelType w:val="hybridMultilevel"/>
    <w:tmpl w:val="93BAB9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CCE7DFF"/>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FD634B2"/>
    <w:multiLevelType w:val="multilevel"/>
    <w:tmpl w:val="B7A8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3C09B1"/>
    <w:multiLevelType w:val="multilevel"/>
    <w:tmpl w:val="046E6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9850F9"/>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DF1642C"/>
    <w:multiLevelType w:val="multilevel"/>
    <w:tmpl w:val="EF226E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C36D21"/>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5A1249"/>
    <w:multiLevelType w:val="multilevel"/>
    <w:tmpl w:val="74B8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9B4F7E"/>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96D001F"/>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9974DB0"/>
    <w:multiLevelType w:val="multilevel"/>
    <w:tmpl w:val="3EE8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2E5915"/>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ABE72B7"/>
    <w:multiLevelType w:val="hybridMultilevel"/>
    <w:tmpl w:val="F6C229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D4F668C"/>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647D91"/>
    <w:multiLevelType w:val="hybridMultilevel"/>
    <w:tmpl w:val="5D2236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E4E0FE5"/>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FF50D72"/>
    <w:multiLevelType w:val="multilevel"/>
    <w:tmpl w:val="091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017318"/>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5B346ED"/>
    <w:multiLevelType w:val="hybridMultilevel"/>
    <w:tmpl w:val="751E81AA"/>
    <w:lvl w:ilvl="0" w:tplc="0419000F">
      <w:start w:val="1"/>
      <w:numFmt w:val="decimal"/>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6C42F8A"/>
    <w:multiLevelType w:val="multilevel"/>
    <w:tmpl w:val="1614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FA1BCC"/>
    <w:multiLevelType w:val="multilevel"/>
    <w:tmpl w:val="2F42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CB4BCF"/>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C1661C3"/>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C6E0592"/>
    <w:multiLevelType w:val="multilevel"/>
    <w:tmpl w:val="9F029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514E54"/>
    <w:multiLevelType w:val="multilevel"/>
    <w:tmpl w:val="6FB2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AF7D7D"/>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9BC6B0F"/>
    <w:multiLevelType w:val="hybridMultilevel"/>
    <w:tmpl w:val="9080E8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AE97D74"/>
    <w:multiLevelType w:val="multilevel"/>
    <w:tmpl w:val="45BA6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AF26B76"/>
    <w:multiLevelType w:val="hybridMultilevel"/>
    <w:tmpl w:val="02641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BEA10FE"/>
    <w:multiLevelType w:val="hybridMultilevel"/>
    <w:tmpl w:val="8CA2A6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E444B33"/>
    <w:multiLevelType w:val="hybridMultilevel"/>
    <w:tmpl w:val="AB86D7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0"/>
  </w:num>
  <w:num w:numId="2">
    <w:abstractNumId w:val="45"/>
  </w:num>
  <w:num w:numId="3">
    <w:abstractNumId w:val="5"/>
  </w:num>
  <w:num w:numId="4">
    <w:abstractNumId w:val="10"/>
  </w:num>
  <w:num w:numId="5">
    <w:abstractNumId w:val="16"/>
  </w:num>
  <w:num w:numId="6">
    <w:abstractNumId w:val="7"/>
  </w:num>
  <w:num w:numId="7">
    <w:abstractNumId w:val="22"/>
  </w:num>
  <w:num w:numId="8">
    <w:abstractNumId w:val="25"/>
  </w:num>
  <w:num w:numId="9">
    <w:abstractNumId w:val="27"/>
  </w:num>
  <w:num w:numId="10">
    <w:abstractNumId w:val="41"/>
  </w:num>
  <w:num w:numId="11">
    <w:abstractNumId w:val="46"/>
  </w:num>
  <w:num w:numId="12">
    <w:abstractNumId w:val="28"/>
  </w:num>
  <w:num w:numId="13">
    <w:abstractNumId w:val="13"/>
  </w:num>
  <w:num w:numId="14">
    <w:abstractNumId w:val="42"/>
  </w:num>
  <w:num w:numId="15">
    <w:abstractNumId w:val="38"/>
  </w:num>
  <w:num w:numId="16">
    <w:abstractNumId w:val="24"/>
  </w:num>
  <w:num w:numId="17">
    <w:abstractNumId w:val="33"/>
  </w:num>
  <w:num w:numId="18">
    <w:abstractNumId w:val="12"/>
  </w:num>
  <w:num w:numId="19">
    <w:abstractNumId w:val="2"/>
  </w:num>
  <w:num w:numId="20">
    <w:abstractNumId w:val="37"/>
  </w:num>
  <w:num w:numId="21">
    <w:abstractNumId w:val="3"/>
  </w:num>
  <w:num w:numId="22">
    <w:abstractNumId w:val="31"/>
  </w:num>
  <w:num w:numId="23">
    <w:abstractNumId w:val="20"/>
  </w:num>
  <w:num w:numId="24">
    <w:abstractNumId w:val="29"/>
  </w:num>
  <w:num w:numId="25">
    <w:abstractNumId w:val="11"/>
  </w:num>
  <w:num w:numId="26">
    <w:abstractNumId w:val="14"/>
  </w:num>
  <w:num w:numId="27">
    <w:abstractNumId w:val="17"/>
  </w:num>
  <w:num w:numId="28">
    <w:abstractNumId w:val="44"/>
  </w:num>
  <w:num w:numId="29">
    <w:abstractNumId w:val="34"/>
  </w:num>
  <w:num w:numId="30">
    <w:abstractNumId w:val="39"/>
  </w:num>
  <w:num w:numId="31">
    <w:abstractNumId w:val="6"/>
  </w:num>
  <w:num w:numId="32">
    <w:abstractNumId w:val="36"/>
  </w:num>
  <w:num w:numId="33">
    <w:abstractNumId w:val="1"/>
  </w:num>
  <w:num w:numId="34">
    <w:abstractNumId w:val="0"/>
  </w:num>
  <w:num w:numId="35">
    <w:abstractNumId w:val="8"/>
  </w:num>
  <w:num w:numId="36">
    <w:abstractNumId w:val="21"/>
  </w:num>
  <w:num w:numId="37">
    <w:abstractNumId w:val="35"/>
  </w:num>
  <w:num w:numId="38">
    <w:abstractNumId w:val="43"/>
  </w:num>
  <w:num w:numId="39">
    <w:abstractNumId w:val="15"/>
  </w:num>
  <w:num w:numId="40">
    <w:abstractNumId w:val="19"/>
  </w:num>
  <w:num w:numId="41">
    <w:abstractNumId w:val="26"/>
  </w:num>
  <w:num w:numId="42">
    <w:abstractNumId w:val="23"/>
  </w:num>
  <w:num w:numId="43">
    <w:abstractNumId w:val="18"/>
  </w:num>
  <w:num w:numId="44">
    <w:abstractNumId w:val="40"/>
  </w:num>
  <w:num w:numId="45">
    <w:abstractNumId w:val="9"/>
  </w:num>
  <w:num w:numId="46">
    <w:abstractNumId w:val="32"/>
  </w:num>
  <w:num w:numId="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0B7"/>
    <w:rsid w:val="001A31C6"/>
    <w:rsid w:val="0022105D"/>
    <w:rsid w:val="002C75A5"/>
    <w:rsid w:val="00451EFD"/>
    <w:rsid w:val="005574AC"/>
    <w:rsid w:val="006B40B7"/>
    <w:rsid w:val="0082439B"/>
    <w:rsid w:val="00C22629"/>
    <w:rsid w:val="00C97254"/>
    <w:rsid w:val="00CD2801"/>
    <w:rsid w:val="00CE6613"/>
    <w:rsid w:val="00D35ACE"/>
    <w:rsid w:val="00EF797D"/>
    <w:rsid w:val="00F018D4"/>
    <w:rsid w:val="00FC4C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338D1CB2"/>
  <w15:chartTrackingRefBased/>
  <w15:docId w15:val="{C7F7C24A-6431-4376-8856-C684C4AC0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B40B7"/>
    <w:pPr>
      <w:keepNext/>
      <w:spacing w:before="240" w:after="60" w:line="276" w:lineRule="auto"/>
      <w:outlineLvl w:val="0"/>
    </w:pPr>
    <w:rPr>
      <w:rFonts w:ascii="Calibri Light" w:eastAsia="Times New Roman" w:hAnsi="Calibri Light" w:cs="Times New Roman"/>
      <w:b/>
      <w:bCs/>
      <w:kern w:val="32"/>
      <w:sz w:val="32"/>
      <w:szCs w:val="32"/>
    </w:rPr>
  </w:style>
  <w:style w:type="paragraph" w:styleId="2">
    <w:name w:val="heading 2"/>
    <w:basedOn w:val="a"/>
    <w:link w:val="20"/>
    <w:uiPriority w:val="9"/>
    <w:qFormat/>
    <w:rsid w:val="006B40B7"/>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6B40B7"/>
    <w:pPr>
      <w:keepNext/>
      <w:spacing w:before="240" w:after="60" w:line="276" w:lineRule="auto"/>
      <w:outlineLvl w:val="2"/>
    </w:pPr>
    <w:rPr>
      <w:rFonts w:ascii="Calibri Light" w:eastAsia="Times New Roman" w:hAnsi="Calibri Light" w:cs="Times New Roman"/>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B40B7"/>
    <w:rPr>
      <w:rFonts w:ascii="Calibri Light" w:eastAsia="Times New Roman" w:hAnsi="Calibri Light" w:cs="Times New Roman"/>
      <w:b/>
      <w:bCs/>
      <w:kern w:val="32"/>
      <w:sz w:val="32"/>
      <w:szCs w:val="32"/>
    </w:rPr>
  </w:style>
  <w:style w:type="character" w:customStyle="1" w:styleId="20">
    <w:name w:val="Заголовок 2 Знак"/>
    <w:basedOn w:val="a0"/>
    <w:link w:val="2"/>
    <w:uiPriority w:val="9"/>
    <w:rsid w:val="006B40B7"/>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semiHidden/>
    <w:rsid w:val="006B40B7"/>
    <w:rPr>
      <w:rFonts w:ascii="Calibri Light" w:eastAsia="Times New Roman" w:hAnsi="Calibri Light" w:cs="Times New Roman"/>
      <w:b/>
      <w:bCs/>
      <w:sz w:val="26"/>
      <w:szCs w:val="26"/>
    </w:rPr>
  </w:style>
  <w:style w:type="numbering" w:customStyle="1" w:styleId="11">
    <w:name w:val="Нет списка1"/>
    <w:next w:val="a2"/>
    <w:uiPriority w:val="99"/>
    <w:semiHidden/>
    <w:unhideWhenUsed/>
    <w:rsid w:val="006B40B7"/>
  </w:style>
  <w:style w:type="paragraph" w:styleId="a3">
    <w:name w:val="List Paragraph"/>
    <w:basedOn w:val="a"/>
    <w:uiPriority w:val="34"/>
    <w:qFormat/>
    <w:rsid w:val="006B40B7"/>
    <w:pPr>
      <w:spacing w:after="200" w:line="276" w:lineRule="auto"/>
      <w:ind w:left="720"/>
      <w:contextualSpacing/>
    </w:pPr>
    <w:rPr>
      <w:rFonts w:ascii="Courier New" w:eastAsia="Calibri" w:hAnsi="Courier New" w:cs="Courier New"/>
      <w:sz w:val="21"/>
      <w:szCs w:val="21"/>
    </w:rPr>
  </w:style>
  <w:style w:type="paragraph" w:styleId="a4">
    <w:name w:val="Normal (Web)"/>
    <w:basedOn w:val="a"/>
    <w:uiPriority w:val="99"/>
    <w:unhideWhenUsed/>
    <w:rsid w:val="006B40B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uiPriority w:val="99"/>
    <w:unhideWhenUsed/>
    <w:rsid w:val="006B40B7"/>
    <w:rPr>
      <w:color w:val="0000FF"/>
      <w:u w:val="single"/>
    </w:rPr>
  </w:style>
  <w:style w:type="character" w:styleId="a6">
    <w:name w:val="Strong"/>
    <w:uiPriority w:val="22"/>
    <w:qFormat/>
    <w:rsid w:val="006B40B7"/>
    <w:rPr>
      <w:b/>
      <w:bCs/>
    </w:rPr>
  </w:style>
  <w:style w:type="character" w:customStyle="1" w:styleId="define">
    <w:name w:val="define"/>
    <w:basedOn w:val="a0"/>
    <w:rsid w:val="006B40B7"/>
  </w:style>
  <w:style w:type="character" w:customStyle="1" w:styleId="prog">
    <w:name w:val="prog"/>
    <w:basedOn w:val="a0"/>
    <w:rsid w:val="006B40B7"/>
  </w:style>
  <w:style w:type="character" w:customStyle="1" w:styleId="kwd">
    <w:name w:val="kwd"/>
    <w:basedOn w:val="a0"/>
    <w:rsid w:val="006B40B7"/>
  </w:style>
  <w:style w:type="character" w:customStyle="1" w:styleId="com">
    <w:name w:val="com"/>
    <w:basedOn w:val="a0"/>
    <w:rsid w:val="006B40B7"/>
  </w:style>
  <w:style w:type="character" w:styleId="a7">
    <w:name w:val="Emphasis"/>
    <w:uiPriority w:val="20"/>
    <w:qFormat/>
    <w:rsid w:val="006B40B7"/>
    <w:rPr>
      <w:i/>
      <w:iCs/>
    </w:rPr>
  </w:style>
  <w:style w:type="paragraph" w:styleId="HTML">
    <w:name w:val="HTML Preformatted"/>
    <w:basedOn w:val="a"/>
    <w:link w:val="HTML0"/>
    <w:uiPriority w:val="99"/>
    <w:unhideWhenUsed/>
    <w:rsid w:val="006B40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6B40B7"/>
    <w:rPr>
      <w:rFonts w:ascii="Courier New" w:eastAsia="Times New Roman" w:hAnsi="Courier New" w:cs="Courier New"/>
      <w:sz w:val="20"/>
      <w:szCs w:val="20"/>
      <w:lang w:eastAsia="ru-RU"/>
    </w:rPr>
  </w:style>
  <w:style w:type="character" w:styleId="HTML1">
    <w:name w:val="HTML Code"/>
    <w:uiPriority w:val="99"/>
    <w:semiHidden/>
    <w:unhideWhenUsed/>
    <w:rsid w:val="006B40B7"/>
    <w:rPr>
      <w:rFonts w:ascii="Courier New" w:eastAsia="Times New Roman" w:hAnsi="Courier New" w:cs="Courier New"/>
      <w:sz w:val="20"/>
      <w:szCs w:val="20"/>
    </w:rPr>
  </w:style>
  <w:style w:type="character" w:customStyle="1" w:styleId="hljs-keyword">
    <w:name w:val="hljs-keyword"/>
    <w:basedOn w:val="a0"/>
    <w:rsid w:val="006B40B7"/>
  </w:style>
  <w:style w:type="character" w:customStyle="1" w:styleId="hljs-comment">
    <w:name w:val="hljs-comment"/>
    <w:basedOn w:val="a0"/>
    <w:rsid w:val="006B40B7"/>
  </w:style>
  <w:style w:type="character" w:customStyle="1" w:styleId="hljs-number">
    <w:name w:val="hljs-number"/>
    <w:basedOn w:val="a0"/>
    <w:rsid w:val="006B40B7"/>
  </w:style>
  <w:style w:type="character" w:customStyle="1" w:styleId="hljs-string">
    <w:name w:val="hljs-string"/>
    <w:basedOn w:val="a0"/>
    <w:rsid w:val="006B40B7"/>
  </w:style>
  <w:style w:type="character" w:customStyle="1" w:styleId="hljs-literal">
    <w:name w:val="hljs-literal"/>
    <w:basedOn w:val="a0"/>
    <w:rsid w:val="006B40B7"/>
  </w:style>
  <w:style w:type="character" w:customStyle="1" w:styleId="b">
    <w:name w:val="b"/>
    <w:basedOn w:val="a0"/>
    <w:rsid w:val="006B40B7"/>
  </w:style>
  <w:style w:type="character" w:customStyle="1" w:styleId="w">
    <w:name w:val="w"/>
    <w:basedOn w:val="a0"/>
    <w:rsid w:val="006B40B7"/>
  </w:style>
  <w:style w:type="character" w:customStyle="1" w:styleId="keyword">
    <w:name w:val="keyword"/>
    <w:basedOn w:val="a0"/>
    <w:rsid w:val="006B40B7"/>
  </w:style>
  <w:style w:type="character" w:customStyle="1" w:styleId="texample">
    <w:name w:val="texample"/>
    <w:basedOn w:val="a0"/>
    <w:rsid w:val="006B40B7"/>
  </w:style>
  <w:style w:type="character" w:styleId="a8">
    <w:name w:val="Unresolved Mention"/>
    <w:basedOn w:val="a0"/>
    <w:uiPriority w:val="99"/>
    <w:semiHidden/>
    <w:unhideWhenUsed/>
    <w:rsid w:val="00FC4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4791120">
      <w:bodyDiv w:val="1"/>
      <w:marLeft w:val="0"/>
      <w:marRight w:val="0"/>
      <w:marTop w:val="0"/>
      <w:marBottom w:val="0"/>
      <w:divBdr>
        <w:top w:val="none" w:sz="0" w:space="0" w:color="auto"/>
        <w:left w:val="none" w:sz="0" w:space="0" w:color="auto"/>
        <w:bottom w:val="none" w:sz="0" w:space="0" w:color="auto"/>
        <w:right w:val="none" w:sz="0" w:space="0" w:color="auto"/>
      </w:divBdr>
    </w:div>
    <w:div w:id="1168128924">
      <w:bodyDiv w:val="1"/>
      <w:marLeft w:val="0"/>
      <w:marRight w:val="0"/>
      <w:marTop w:val="0"/>
      <w:marBottom w:val="0"/>
      <w:divBdr>
        <w:top w:val="none" w:sz="0" w:space="0" w:color="auto"/>
        <w:left w:val="none" w:sz="0" w:space="0" w:color="auto"/>
        <w:bottom w:val="none" w:sz="0" w:space="0" w:color="auto"/>
        <w:right w:val="none" w:sz="0" w:space="0" w:color="auto"/>
      </w:divBdr>
    </w:div>
    <w:div w:id="1207833064">
      <w:bodyDiv w:val="1"/>
      <w:marLeft w:val="0"/>
      <w:marRight w:val="0"/>
      <w:marTop w:val="0"/>
      <w:marBottom w:val="0"/>
      <w:divBdr>
        <w:top w:val="none" w:sz="0" w:space="0" w:color="auto"/>
        <w:left w:val="none" w:sz="0" w:space="0" w:color="auto"/>
        <w:bottom w:val="none" w:sz="0" w:space="0" w:color="auto"/>
        <w:right w:val="none" w:sz="0" w:space="0" w:color="auto"/>
      </w:divBdr>
    </w:div>
    <w:div w:id="1344431819">
      <w:bodyDiv w:val="1"/>
      <w:marLeft w:val="0"/>
      <w:marRight w:val="0"/>
      <w:marTop w:val="0"/>
      <w:marBottom w:val="0"/>
      <w:divBdr>
        <w:top w:val="none" w:sz="0" w:space="0" w:color="auto"/>
        <w:left w:val="none" w:sz="0" w:space="0" w:color="auto"/>
        <w:bottom w:val="none" w:sz="0" w:space="0" w:color="auto"/>
        <w:right w:val="none" w:sz="0" w:space="0" w:color="auto"/>
      </w:divBdr>
    </w:div>
    <w:div w:id="2060081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ic.academic.ru/dic.nsf/ruwiki/581734" TargetMode="External"/><Relationship Id="rId21" Type="http://schemas.openxmlformats.org/officeDocument/2006/relationships/hyperlink" Target="https://dic.academic.ru/dic.nsf/ruwiki/1350414" TargetMode="External"/><Relationship Id="rId42" Type="http://schemas.openxmlformats.org/officeDocument/2006/relationships/image" Target="media/image17.png"/><Relationship Id="rId47" Type="http://schemas.openxmlformats.org/officeDocument/2006/relationships/hyperlink" Target="https://ru.wikipedia.org/wiki/%D0%9A%D0%BE%D0%BC%D0%BF%D1%8C%D1%8E%D1%82%D0%B5%D1%80%D0%BD%D0%B0%D1%8F_%D0%BF%D1%80%D0%BE%D0%B3%D1%80%D0%B0%D0%BC%D0%BC%D0%B0" TargetMode="External"/><Relationship Id="rId63" Type="http://schemas.openxmlformats.org/officeDocument/2006/relationships/hyperlink" Target="https://ru.wikipedia.org/wiki/%D0%9F%D0%BE%D0%BB%D0%B8%D0%BC%D0%BE%D1%80%D1%84%D0%B8%D0%B7%D0%BC_%D0%BF%D0%BE%D0%B4%D1%82%D0%B8%D0%BF%D0%BE%D0%B2" TargetMode="External"/><Relationship Id="rId68" Type="http://schemas.openxmlformats.org/officeDocument/2006/relationships/hyperlink" Target="https://ru.wikipedia.org/wiki/%D0%A4%D1%83%D0%BD%D0%BA%D1%86%D0%B8%D1%8F_(%D0%BF%D1%80%D0%BE%D0%B3%D1%80%D0%B0%D0%BC%D0%BC%D0%B8%D1%80%D0%BE%D0%B2%D0%B0%D0%BD%D0%B8%D0%B5)"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hyperlink" Target="https://ravesli.com/urok-13-parametry-i-argumenty-funktsij/" TargetMode="External"/><Relationship Id="rId53" Type="http://schemas.openxmlformats.org/officeDocument/2006/relationships/hyperlink" Target="https://ru.wikipedia.org/wiki/%D0%91%D0%B8%D0%B1%D0%BB%D0%B8%D0%BE%D1%82%D0%B5%D0%BA%D0%B0_(%D0%BF%D1%80%D0%BE%D0%B3%D1%80%D0%B0%D0%BC%D0%BC%D0%B8%D1%80%D0%BE%D0%B2%D0%B0%D0%BD%D0%B8%D0%B5)" TargetMode="External"/><Relationship Id="rId58" Type="http://schemas.openxmlformats.org/officeDocument/2006/relationships/hyperlink" Target="https://ru.wikipedia.org/wiki/%D0%A0%D0%B0%D0%B7%D1%80%D0%B0%D0%B1%D0%BE%D1%82%D0%BA%D0%B0_%D0%BF%D1%80%D0%BE%D0%B3%D1%80%D0%B0%D0%BC%D0%BC%D0%BD%D0%BE%D0%B3%D0%BE_%D0%BE%D0%B1%D0%B5%D1%81%D0%BF%D0%B5%D1%87%D0%B5%D0%BD%D0%B8%D1%8F" TargetMode="External"/><Relationship Id="rId74" Type="http://schemas.openxmlformats.org/officeDocument/2006/relationships/image" Target="media/image23.png"/><Relationship Id="rId79" Type="http://schemas.openxmlformats.org/officeDocument/2006/relationships/image" Target="media/image28.png"/><Relationship Id="rId5" Type="http://schemas.openxmlformats.org/officeDocument/2006/relationships/hyperlink" Target="https://ru.wikipedia.org/wiki/%D0%9F%D1%80%D0%B8%D0%BD%D1%81%D1%82%D0%BE%D0%BD%D1%81%D0%BA%D0%B8%D0%B9_%D1%83%D0%BD%D0%B8%D0%B2%D0%B5%D1%80%D1%81%D0%B8%D1%82%D0%B5%D1%82" TargetMode="External"/><Relationship Id="rId61"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82" Type="http://schemas.openxmlformats.org/officeDocument/2006/relationships/theme" Target="theme/theme1.xml"/><Relationship Id="rId19" Type="http://schemas.openxmlformats.org/officeDocument/2006/relationships/hyperlink" Target="https://dic.academic.ru/dic.nsf/ruwiki/7630" TargetMode="External"/><Relationship Id="rId14" Type="http://schemas.openxmlformats.org/officeDocument/2006/relationships/image" Target="media/image5.png"/><Relationship Id="rId22" Type="http://schemas.openxmlformats.org/officeDocument/2006/relationships/hyperlink" Target="https://dic.academic.ru/dic.nsf/ruwiki/1350415" TargetMode="External"/><Relationship Id="rId27" Type="http://schemas.openxmlformats.org/officeDocument/2006/relationships/hyperlink" Target="https://dic.academic.ru/dic.nsf/ruwiki/83374" TargetMode="External"/><Relationship Id="rId30" Type="http://schemas.openxmlformats.org/officeDocument/2006/relationships/hyperlink" Target="https://dic.academic.ru/dic.nsf/ruwiki/754412" TargetMode="External"/><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hyperlink" Target="https://ru.wikipedia.org/wiki/%D0%A4%D0%B0%D0%B9%D0%BB" TargetMode="External"/><Relationship Id="rId56"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64" Type="http://schemas.openxmlformats.org/officeDocument/2006/relationships/hyperlink" Target="https://ru.wikipedia.org/wiki/%D0%92%D0%B8%D1%80%D1%82%D1%83%D0%B0%D0%BB%D1%8C%D0%BD%D1%8B%D0%B9_%D0%BC%D0%B5%D1%82%D0%BE%D0%B4" TargetMode="External"/><Relationship Id="rId69" Type="http://schemas.openxmlformats.org/officeDocument/2006/relationships/hyperlink" Target="https://ru.wikipedia.org/wiki/%D0%A4%D1%83%D0%BD%D0%BA%D1%86%D0%B8%D1%8F_(%D0%BF%D1%80%D0%BE%D0%B3%D1%80%D0%B0%D0%BC%D0%BC%D0%B8%D1%80%D0%BE%D0%B2%D0%B0%D0%BD%D0%B8%D0%B5)" TargetMode="External"/><Relationship Id="rId77" Type="http://schemas.openxmlformats.org/officeDocument/2006/relationships/image" Target="media/image26.png"/><Relationship Id="rId8" Type="http://schemas.openxmlformats.org/officeDocument/2006/relationships/hyperlink" Target="https://ru.wikipedia.org/wiki/%D0%9A%D0%BE%D0%BC%D0%BF%D1%8C%D1%8E%D1%82%D0%B5%D1%80%D0%BD%D0%B0%D1%8F_%D0%BF%D0%B0%D0%BC%D1%8F%D1%82%D1%8C" TargetMode="External"/><Relationship Id="rId51" Type="http://schemas.openxmlformats.org/officeDocument/2006/relationships/hyperlink" Target="https://ru.wikipedia.org/wiki/%D0%9C%D0%BE%D0%B4%D1%83%D0%BB%D1%8C%D0%BD%D0%BE%D0%B5_%D0%BF%D1%80%D0%BE%D0%B3%D1%80%D0%B0%D0%BC%D0%BC%D0%B8%D1%80%D0%BE%D0%B2%D0%B0%D0%BD%D0%B8%D0%B5" TargetMode="External"/><Relationship Id="rId72" Type="http://schemas.openxmlformats.org/officeDocument/2006/relationships/image" Target="media/image21.png"/><Relationship Id="rId80"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ic.academic.ru/dic.nsf/ruwiki/719225" TargetMode="External"/><Relationship Id="rId33" Type="http://schemas.openxmlformats.org/officeDocument/2006/relationships/image" Target="media/image10.png"/><Relationship Id="rId38" Type="http://schemas.openxmlformats.org/officeDocument/2006/relationships/hyperlink" Target="https://www.intuit.ru/studies/courses/648/504/lecture/11452?page=1" TargetMode="External"/><Relationship Id="rId46" Type="http://schemas.openxmlformats.org/officeDocument/2006/relationships/hyperlink" Target="https://ru.wikipedia.org/wiki/%D0%9C%D0%BE%D0%B4%D1%83%D0%BB%D1%8C%D0%BD%D0%BE%D0%B5_%D0%BF%D1%80%D0%BE%D0%B3%D1%80%D0%B0%D0%BC%D0%BC%D0%B8%D1%80%D0%BE%D0%B2%D0%B0%D0%BD%D0%B8%D0%B5" TargetMode="External"/><Relationship Id="rId59" Type="http://schemas.openxmlformats.org/officeDocument/2006/relationships/hyperlink" Target="https://ru.wikipedia.org/wiki/Jar" TargetMode="External"/><Relationship Id="rId67" Type="http://schemas.openxmlformats.org/officeDocument/2006/relationships/hyperlink" Target="https://ru.wikipedia.org/wiki/%D0%9F%D1%80%D0%BE%D1%86%D0%B5%D0%B4%D1%83%D1%80%D0%B0_(%D0%BF%D1%80%D0%BE%D0%B3%D1%80%D0%B0%D0%BC%D0%BC%D0%B8%D1%80%D0%BE%D0%B2%D0%B0%D0%BD%D0%B8%D0%B5)" TargetMode="External"/><Relationship Id="rId20" Type="http://schemas.openxmlformats.org/officeDocument/2006/relationships/hyperlink" Target="https://dic.academic.ru/dic.nsf/ruwiki/2465" TargetMode="External"/><Relationship Id="rId41" Type="http://schemas.openxmlformats.org/officeDocument/2006/relationships/image" Target="media/image16.png"/><Relationship Id="rId54" Type="http://schemas.openxmlformats.org/officeDocument/2006/relationships/hyperlink" Target="https://ru.wikipedia.org/wiki/%D0%9A%D0%BB%D0%B0%D1%81%D1%81_(%D0%BF%D1%80%D0%BE%D0%B3%D1%80%D0%B0%D0%BC%D0%BC%D0%B8%D1%80%D0%BE%D0%B2%D0%B0%D0%BD%D0%B8%D0%B5)" TargetMode="External"/><Relationship Id="rId62" Type="http://schemas.openxmlformats.org/officeDocument/2006/relationships/hyperlink" Target="https://ru.wikipedia.org/wiki/%D0%98%D0%BD%D0%BA%D0%B0%D0%BF%D1%81%D1%83%D0%BB%D1%8F%D1%86%D0%B8%D1%8F_(%D0%BF%D1%80%D0%BE%D0%B3%D1%80%D0%B0%D0%BC%D0%BC%D0%B8%D1%80%D0%BE%D0%B2%D0%B0%D0%BD%D0%B8%D0%B5)" TargetMode="External"/><Relationship Id="rId70" Type="http://schemas.openxmlformats.org/officeDocument/2006/relationships/hyperlink" Target="https://ru.wikipedia.org/wiki/%D0%A1%D0%B8_(%D1%8F%D0%B7%D1%8B%D0%BA_%D0%BF%D1%80%D0%BE%D0%B3%D1%80%D0%B0%D0%BC%D0%BC%D0%B8%D1%80%D0%BE%D0%B2%D0%B0%D0%BD%D0%B8%D1%8F)" TargetMode="External"/><Relationship Id="rId75"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ru.wikipedia.org/wiki/%D0%98%D0%BD%D1%81%D1%82%D1%80%D1%83%D0%BA%D1%86%D0%B8%D1%8F_(%D0%B8%D0%BD%D1%84%D0%BE%D1%80%D0%BC%D0%B0%D1%82%D0%B8%D0%BA%D0%B0)" TargetMode="External"/><Relationship Id="rId15" Type="http://schemas.openxmlformats.org/officeDocument/2006/relationships/image" Target="media/image6.png"/><Relationship Id="rId23" Type="http://schemas.openxmlformats.org/officeDocument/2006/relationships/hyperlink" Target="https://dic.academic.ru/dic.nsf/ruwiki/1358264" TargetMode="External"/><Relationship Id="rId28" Type="http://schemas.openxmlformats.org/officeDocument/2006/relationships/hyperlink" Target="https://dic.academic.ru/dic.nsf/ruwiki/23718" TargetMode="External"/><Relationship Id="rId36" Type="http://schemas.openxmlformats.org/officeDocument/2006/relationships/image" Target="media/image13.png"/><Relationship Id="rId49" Type="http://schemas.openxmlformats.org/officeDocument/2006/relationships/hyperlink" Target="https://ru.wikipedia.org/wiki/%D0%98%D1%81%D1%85%D0%BE%D0%B4%D0%BD%D1%8B%D0%B9_%D0%BA%D0%BE%D0%B4" TargetMode="External"/><Relationship Id="rId57" Type="http://schemas.openxmlformats.org/officeDocument/2006/relationships/hyperlink" Target="https://ru.wikipedia.org/wiki/%D0%9A%D0%BE%D0%BC%D0%BF%D0%B8%D0%BB%D1%8F%D1%86%D0%B8%D1%8F_(%D0%BF%D1%80%D0%BE%D0%B3%D1%80%D0%B0%D0%BC%D0%BC%D0%B8%D1%80%D0%BE%D0%B2%D0%B0%D0%BD%D0%B8%D0%B5)" TargetMode="External"/><Relationship Id="rId10" Type="http://schemas.openxmlformats.org/officeDocument/2006/relationships/hyperlink" Target="http://csaa.ru/osnovnye-principy-razrabotki-i-analiza-algoritmov/" TargetMode="External"/><Relationship Id="rId31" Type="http://schemas.openxmlformats.org/officeDocument/2006/relationships/hyperlink" Target="https://dic.academic.ru/dic.nsf/ruwiki/1358192" TargetMode="External"/><Relationship Id="rId44" Type="http://schemas.openxmlformats.org/officeDocument/2006/relationships/image" Target="media/image19.png"/><Relationship Id="rId52" Type="http://schemas.openxmlformats.org/officeDocument/2006/relationships/hyperlink" Target="https://ru.wikipedia.org/wiki/%D0%A1%D1%82%D1%80%D1%83%D0%BA%D1%82%D1%83%D1%80%D0%B0_%D0%B4%D0%B0%D0%BD%D0%BD%D1%8B%D1%85" TargetMode="External"/><Relationship Id="rId60" Type="http://schemas.openxmlformats.org/officeDocument/2006/relationships/hyperlink" Target="https://ru.wikipedia.org/wiki/%D0%9F%D0%BB%D0%B0%D0%B3%D0%B8%D0%BD" TargetMode="External"/><Relationship Id="rId65" Type="http://schemas.openxmlformats.org/officeDocument/2006/relationships/hyperlink" Target="https://ru.wikipedia.org/wiki/%D0%90%D0%BD%D0%B3%D0%BB%D0%B8%D0%B9%D1%81%D0%BA%D0%B8%D0%B9_%D1%8F%D0%B7%D1%8B%D0%BA" TargetMode="External"/><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prog-cpp.ru/comp-data/" TargetMode="Externa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hyperlink" Target="https://ru.wikipedia.org/wiki/%D0%9F%D0%B0%D0%BA%D0%B5%D1%82_(%D0%BF%D1%80%D0%BE%D0%B3%D1%80%D0%B0%D0%BC%D0%BC%D0%B8%D1%80%D0%BE%D0%B2%D0%B0%D0%BD%D0%B8%D0%B5)" TargetMode="External"/><Relationship Id="rId55" Type="http://schemas.openxmlformats.org/officeDocument/2006/relationships/hyperlink" Target="https://ru.wikipedia.org/wiki/%D0%A1%D0%B5%D1%80%D0%B2%D0%B8%D1%81%D0%BD%D0%BE-%D0%BE%D1%80%D0%B8%D0%B5%D0%BD%D1%82%D0%B8%D1%80%D0%BE%D0%B2%D0%B0%D0%BD%D0%BD%D0%B0%D1%8F_%D0%B0%D1%80%D1%85%D0%B8%D1%82%D0%B5%D0%BA%D1%82%D1%83%D1%80%D0%B0" TargetMode="External"/><Relationship Id="rId76" Type="http://schemas.openxmlformats.org/officeDocument/2006/relationships/image" Target="media/image25.png"/><Relationship Id="rId7" Type="http://schemas.openxmlformats.org/officeDocument/2006/relationships/hyperlink" Target="https://ru.wikipedia.org/wiki/%D0%94%D0%B0%D0%BD%D0%BD%D1%8B%D0%B5_(%D0%B2%D1%8B%D1%87%D0%B8%D1%81%D0%BB%D0%B8%D1%82%D0%B5%D0%BB%D1%8C%D0%BD%D0%B0%D1%8F_%D1%82%D0%B5%D1%85%D0%BD%D0%B8%D0%BA%D0%B0)" TargetMode="External"/><Relationship Id="rId71" Type="http://schemas.openxmlformats.org/officeDocument/2006/relationships/hyperlink" Target="https://ru.wikipedia.org/wiki/%D0%9C%D0%B5%D1%82%D0%BE%D0%B4_(%D0%BF%D1%80%D0%BE%D0%B3%D1%80%D0%B0%D0%BC%D0%BC%D0%B8%D1%80%D0%BE%D0%B2%D0%B0%D0%BD%D0%B8%D0%B5)" TargetMode="External"/><Relationship Id="rId2" Type="http://schemas.openxmlformats.org/officeDocument/2006/relationships/styles" Target="styles.xml"/><Relationship Id="rId29" Type="http://schemas.openxmlformats.org/officeDocument/2006/relationships/hyperlink" Target="https://dic.academic.ru/dic.nsf/ruwiki/1358192" TargetMode="External"/><Relationship Id="rId24" Type="http://schemas.openxmlformats.org/officeDocument/2006/relationships/hyperlink" Target="https://dic.academic.ru/dic.nsf/ruwiki/175292"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yperlink" Target="https://ru.wikipedia.org/wiki/%D0%9A%D0%BE%D0%BC%D0%BF%D1%8C%D1%8E%D1%82%D0%B5%D1%80%D0%BD%D0%B0%D1%8F_%D0%BF%D1%80%D0%BE%D0%B3%D1%80%D0%B0%D0%BC%D0%BC%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508</TotalTime>
  <Pages>48</Pages>
  <Words>13502</Words>
  <Characters>76964</Characters>
  <Application>Microsoft Office Word</Application>
  <DocSecurity>0</DocSecurity>
  <Lines>641</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Martynovich</dc:creator>
  <cp:keywords/>
  <dc:description/>
  <cp:lastModifiedBy>Daniil Martynovich</cp:lastModifiedBy>
  <cp:revision>8</cp:revision>
  <dcterms:created xsi:type="dcterms:W3CDTF">2021-01-14T19:36:00Z</dcterms:created>
  <dcterms:modified xsi:type="dcterms:W3CDTF">2021-01-18T19:51:00Z</dcterms:modified>
</cp:coreProperties>
</file>